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5A7427F9"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6CAF7B5B" w:rsidR="00162B1A" w:rsidRPr="008503E8" w:rsidRDefault="00F66E34" w:rsidP="00B02E36">
      <w:pPr>
        <w:spacing w:line="276" w:lineRule="auto"/>
        <w:jc w:val="center"/>
        <w:outlineLvl w:val="0"/>
        <w:rPr>
          <w:rFonts w:ascii="Calibri Light" w:hAnsi="Calibri Light"/>
        </w:rPr>
      </w:pPr>
      <w:r>
        <w:rPr>
          <w:rFonts w:ascii="Calibri Light" w:hAnsi="Calibri Light"/>
        </w:rPr>
        <w:t>September</w:t>
      </w:r>
      <w:r w:rsidR="00162B1A" w:rsidRPr="008503E8">
        <w:rPr>
          <w:rFonts w:ascii="Calibri Light" w:hAnsi="Calibri Light"/>
        </w:rPr>
        <w:t xml:space="preserve"> 2018</w:t>
      </w:r>
    </w:p>
    <w:p w14:paraId="4D205BBD" w14:textId="59687769"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(kbrooks@stsci.edu)</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D67106" w:rsidRPr="00EC6921" w:rsidRDefault="00D67106"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D67106" w:rsidRPr="005B6CB7" w:rsidRDefault="00D6710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9"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D67106" w:rsidRPr="005B6CB7" w:rsidRDefault="00D6710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0"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1"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D67106" w:rsidRDefault="00D671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D67106" w:rsidRPr="00EC6921" w:rsidRDefault="00D67106"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D67106" w:rsidRPr="005B6CB7" w:rsidRDefault="00D6710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2"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D67106" w:rsidRPr="005B6CB7" w:rsidRDefault="00D6710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3"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4"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D67106" w:rsidRDefault="00D67106"/>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7777777" w:rsidR="001548EC" w:rsidRPr="00A02FCE" w:rsidRDefault="001548EC" w:rsidP="00A02FCE">
      <w:pPr>
        <w:rPr>
          <w:sz w:val="28"/>
          <w:szCs w:val="28"/>
        </w:rPr>
      </w:pPr>
    </w:p>
    <w:p w14:paraId="07224C35" w14:textId="18940A4D" w:rsidR="001548EC" w:rsidRPr="002F3958" w:rsidRDefault="00ED3933" w:rsidP="00A02FCE">
      <w:pPr>
        <w:pStyle w:val="ListParagraph"/>
        <w:numPr>
          <w:ilvl w:val="0"/>
          <w:numId w:val="23"/>
        </w:numPr>
        <w:rPr>
          <w:rStyle w:val="Hyperlink"/>
          <w:color w:val="4472C4" w:themeColor="accent1"/>
          <w:sz w:val="28"/>
          <w:szCs w:val="28"/>
        </w:rPr>
      </w:pPr>
      <w:r w:rsidRPr="002F3958">
        <w:rPr>
          <w:color w:val="4472C4" w:themeColor="accent1"/>
          <w:sz w:val="28"/>
          <w:szCs w:val="28"/>
          <w:u w:val="single"/>
        </w:rPr>
        <w:fldChar w:fldCharType="begin"/>
      </w:r>
      <w:r w:rsidRPr="002F3958">
        <w:rPr>
          <w:color w:val="4472C4" w:themeColor="accent1"/>
          <w:sz w:val="28"/>
          <w:szCs w:val="28"/>
          <w:u w:val="single"/>
        </w:rPr>
        <w:instrText xml:space="preserve"> HYPERLINK  \l "settingup" </w:instrText>
      </w:r>
      <w:r w:rsidRPr="002F3958">
        <w:rPr>
          <w:color w:val="4472C4" w:themeColor="accent1"/>
          <w:sz w:val="28"/>
          <w:szCs w:val="28"/>
          <w:u w:val="single"/>
        </w:rPr>
        <w:fldChar w:fldCharType="separate"/>
      </w:r>
      <w:r w:rsidR="001548EC" w:rsidRPr="002F3958">
        <w:rPr>
          <w:rStyle w:val="Hyperlink"/>
          <w:color w:val="4472C4" w:themeColor="accent1"/>
          <w:sz w:val="28"/>
          <w:szCs w:val="28"/>
        </w:rPr>
        <w:t>Setting Up</w:t>
      </w:r>
    </w:p>
    <w:p w14:paraId="2AB444E6" w14:textId="74BC87A3" w:rsidR="002F3958" w:rsidRPr="002F3958" w:rsidRDefault="00ED3933" w:rsidP="00A02FCE">
      <w:pPr>
        <w:pStyle w:val="ListParagraph"/>
        <w:numPr>
          <w:ilvl w:val="0"/>
          <w:numId w:val="23"/>
        </w:numPr>
        <w:rPr>
          <w:rStyle w:val="Hyperlink"/>
          <w:sz w:val="28"/>
          <w:szCs w:val="28"/>
        </w:rPr>
      </w:pPr>
      <w:r w:rsidRPr="002F3958">
        <w:rPr>
          <w:color w:val="4472C4" w:themeColor="accent1"/>
          <w:sz w:val="28"/>
          <w:szCs w:val="28"/>
          <w:u w:val="single"/>
        </w:rPr>
        <w:fldChar w:fldCharType="end"/>
      </w:r>
      <w:r w:rsidR="002F3958">
        <w:rPr>
          <w:color w:val="4472C4" w:themeColor="accent1"/>
          <w:sz w:val="28"/>
          <w:szCs w:val="28"/>
          <w:u w:val="single"/>
        </w:rPr>
        <w:fldChar w:fldCharType="begin"/>
      </w:r>
      <w:r w:rsidR="002F3958">
        <w:rPr>
          <w:color w:val="4472C4" w:themeColor="accent1"/>
          <w:sz w:val="28"/>
          <w:szCs w:val="28"/>
          <w:u w:val="single"/>
        </w:rPr>
        <w:instrText xml:space="preserve"> HYPERLINK  \l "gettingimage" </w:instrText>
      </w:r>
      <w:r w:rsidR="002F3958">
        <w:rPr>
          <w:color w:val="4472C4" w:themeColor="accent1"/>
          <w:sz w:val="28"/>
          <w:szCs w:val="28"/>
          <w:u w:val="single"/>
        </w:rPr>
        <w:fldChar w:fldCharType="separate"/>
      </w:r>
      <w:r w:rsidR="002F3958" w:rsidRPr="002F3958">
        <w:rPr>
          <w:rStyle w:val="Hyperlink"/>
          <w:sz w:val="28"/>
          <w:szCs w:val="28"/>
        </w:rPr>
        <w:t>Getting the Input NIRCam Image from the DAN Server</w:t>
      </w:r>
    </w:p>
    <w:p w14:paraId="00A21850" w14:textId="014DF114" w:rsidR="001548EC" w:rsidRPr="00A02FCE" w:rsidRDefault="002F3958" w:rsidP="00A02FCE">
      <w:pPr>
        <w:pStyle w:val="ListParagraph"/>
        <w:numPr>
          <w:ilvl w:val="0"/>
          <w:numId w:val="23"/>
        </w:numPr>
        <w:rPr>
          <w:rStyle w:val="Hyperlink"/>
          <w:color w:val="4472C4" w:themeColor="accent1"/>
          <w:sz w:val="28"/>
          <w:szCs w:val="28"/>
        </w:rPr>
      </w:pPr>
      <w:r>
        <w:rPr>
          <w:color w:val="4472C4" w:themeColor="accent1"/>
          <w:sz w:val="28"/>
          <w:szCs w:val="28"/>
          <w:u w:val="single"/>
        </w:rPr>
        <w:fldChar w:fldCharType="end"/>
      </w:r>
      <w:r w:rsidR="00ED3933" w:rsidRPr="00A02FCE">
        <w:rPr>
          <w:color w:val="4472C4" w:themeColor="accent1"/>
          <w:sz w:val="28"/>
          <w:szCs w:val="28"/>
        </w:rPr>
        <w:fldChar w:fldCharType="begin"/>
      </w:r>
      <w:r w:rsidR="00ED3933" w:rsidRPr="00A02FCE">
        <w:rPr>
          <w:color w:val="4472C4" w:themeColor="accent1"/>
          <w:sz w:val="28"/>
          <w:szCs w:val="28"/>
        </w:rPr>
        <w:instrText xml:space="preserve"> HYPERLINK  \l "selectingstars" </w:instrText>
      </w:r>
      <w:r w:rsidR="00ED3933"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323D9B64"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B50CB5">
          <w:rPr>
            <w:rStyle w:val="Hyperlink"/>
            <w:color w:val="4472C4" w:themeColor="accent1"/>
            <w:sz w:val="28"/>
            <w:szCs w:val="28"/>
          </w:rPr>
          <w:t>Contingency: Re-selecting Stars and Re-running DHAS</w:t>
        </w:r>
      </w:hyperlink>
    </w:p>
    <w:p w14:paraId="7C2C8CB4" w14:textId="28B36E7B" w:rsidR="001548EC" w:rsidRPr="00A02FCE" w:rsidRDefault="00DD3AAC"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"segmentguiding" </w:instrText>
      </w:r>
      <w:r w:rsidRPr="00A02FCE">
        <w:rPr>
          <w:color w:val="4472C4" w:themeColor="accent1"/>
          <w:sz w:val="28"/>
          <w:szCs w:val="28"/>
        </w:rPr>
        <w:fldChar w:fldCharType="separate"/>
      </w:r>
      <w:r w:rsidR="001548EC" w:rsidRPr="00A02FCE">
        <w:rPr>
          <w:rStyle w:val="Hyperlink"/>
          <w:color w:val="4472C4" w:themeColor="accent1"/>
          <w:sz w:val="28"/>
          <w:szCs w:val="28"/>
        </w:rPr>
        <w:t>Writing the Segment Guiding Override File</w:t>
      </w:r>
      <w:r w:rsidRPr="00A02FCE">
        <w:rPr>
          <w:rStyle w:val="Hyperlink"/>
          <w:color w:val="4472C4" w:themeColor="accent1"/>
          <w:sz w:val="28"/>
          <w:szCs w:val="28"/>
        </w:rPr>
        <w:t xml:space="preserve"> </w:t>
      </w:r>
    </w:p>
    <w:p w14:paraId="51814894" w14:textId="22DD5970" w:rsidR="001548EC" w:rsidRPr="00A02FCE" w:rsidRDefault="00DD3AAC" w:rsidP="00A02FCE">
      <w:pPr>
        <w:pStyle w:val="ListParagraph"/>
        <w:numPr>
          <w:ilvl w:val="0"/>
          <w:numId w:val="23"/>
        </w:numPr>
        <w:spacing w:line="276" w:lineRule="auto"/>
        <w:rPr>
          <w:rFonts w:ascii="Calibri" w:hAnsi="Calibri" w:cs="Times New Roman"/>
          <w:b/>
          <w:bCs/>
          <w:color w:val="4472C4" w:themeColor="accent1"/>
          <w:sz w:val="28"/>
        </w:rPr>
      </w:pPr>
      <w:r w:rsidRPr="00A02FCE">
        <w:rPr>
          <w:color w:val="4472C4" w:themeColor="accent1"/>
          <w:sz w:val="28"/>
          <w:szCs w:val="28"/>
        </w:rPr>
        <w:fldChar w:fldCharType="end"/>
      </w:r>
      <w:hyperlink w:anchor="installingtherepo" w:history="1">
        <w:r w:rsidR="00D31B15" w:rsidRPr="00D31B15">
          <w:rPr>
            <w:rStyle w:val="Hyperlink"/>
            <w:sz w:val="28"/>
            <w:szCs w:val="28"/>
          </w:rPr>
          <w:t>Getting the JWST MA</w:t>
        </w:r>
        <w:r w:rsidR="00452FAE" w:rsidRPr="00D31B15">
          <w:rPr>
            <w:rStyle w:val="Hyperlink"/>
            <w:sz w:val="28"/>
            <w:szCs w:val="28"/>
          </w:rPr>
          <w:t>GIC Package on your Machine</w:t>
        </w:r>
        <w:r w:rsidR="00452FAE" w:rsidRPr="00D31B15">
          <w:rPr>
            <w:rStyle w:val="Hyperlink"/>
            <w:sz w:val="28"/>
            <w:szCs w:val="28"/>
          </w:rPr>
          <w:cr/>
        </w:r>
        <w:bookmarkStart w:id="0" w:name="settingup"/>
      </w:hyperlink>
      <w:r w:rsidR="001548EC" w:rsidRPr="00A02FCE">
        <w:rPr>
          <w:rFonts w:ascii="Calibri" w:hAnsi="Calibri" w:cs="Times New Roman"/>
          <w:bCs/>
          <w:color w:val="4472C4" w:themeColor="accent1"/>
          <w:sz w:val="28"/>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74771C46" w14:textId="51B357BC" w:rsidR="00452FAE" w:rsidRPr="00F66E34" w:rsidRDefault="00452FAE" w:rsidP="00B02E36">
      <w:pPr>
        <w:pStyle w:val="ListParagraph"/>
        <w:numPr>
          <w:ilvl w:val="0"/>
          <w:numId w:val="1"/>
        </w:numPr>
        <w:spacing w:line="276" w:lineRule="auto"/>
        <w:rPr>
          <w:rStyle w:val="Hyperlink"/>
          <w:rFonts w:asciiTheme="majorHAnsi" w:hAnsiTheme="majorHAnsi" w:cs="Menlo"/>
        </w:rPr>
      </w:pPr>
      <w:r w:rsidRPr="00F66E34">
        <w:rPr>
          <w:rFonts w:asciiTheme="majorHAnsi" w:hAnsiTheme="majorHAnsi" w:cs="Menlo"/>
        </w:rPr>
        <w:t xml:space="preserve">If you have not yet installed the tools, go to </w:t>
      </w:r>
      <w:r w:rsidR="00D31B15" w:rsidRPr="00F66E34">
        <w:rPr>
          <w:rFonts w:asciiTheme="majorHAnsi" w:hAnsiTheme="majorHAnsi" w:cs="Menlo"/>
        </w:rPr>
        <w:fldChar w:fldCharType="begin"/>
      </w:r>
      <w:r w:rsidR="00D31B15" w:rsidRPr="00F66E34">
        <w:rPr>
          <w:rFonts w:asciiTheme="majorHAnsi" w:hAnsiTheme="majorHAnsi" w:cs="Menlo"/>
        </w:rPr>
        <w:instrText xml:space="preserve"> HYPERLINK  \l "installingtherepo" </w:instrText>
      </w:r>
      <w:r w:rsidR="00D31B15" w:rsidRPr="00F66E34">
        <w:rPr>
          <w:rFonts w:asciiTheme="majorHAnsi" w:hAnsiTheme="majorHAnsi" w:cs="Menlo"/>
        </w:rPr>
        <w:fldChar w:fldCharType="separate"/>
      </w:r>
      <w:r w:rsidRPr="00F66E34">
        <w:rPr>
          <w:rStyle w:val="Hyperlink"/>
          <w:rFonts w:asciiTheme="majorHAnsi" w:hAnsiTheme="majorHAnsi" w:cs="Menlo"/>
        </w:rPr>
        <w:t>Part VIII, “Getting the JWS</w:t>
      </w:r>
      <w:r w:rsidR="00D31B15" w:rsidRPr="00F66E34">
        <w:rPr>
          <w:rStyle w:val="Hyperlink"/>
          <w:rFonts w:asciiTheme="majorHAnsi" w:hAnsiTheme="majorHAnsi" w:cs="Menlo"/>
        </w:rPr>
        <w:t>T MAGIC Package on your Machine”</w:t>
      </w:r>
    </w:p>
    <w:p w14:paraId="6314BDA4" w14:textId="7A330ACD" w:rsidR="00FD09B2" w:rsidRPr="00F66E34" w:rsidRDefault="00D31B15"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fldChar w:fldCharType="end"/>
      </w:r>
      <w:r w:rsidR="00F66E34" w:rsidRPr="00F66E34">
        <w:rPr>
          <w:rFonts w:asciiTheme="majorHAnsi" w:hAnsiTheme="majorHAnsi" w:cs="Menlo"/>
        </w:rPr>
        <w:t>Check that you are in</w:t>
      </w:r>
      <w:r w:rsidR="00F02798" w:rsidRPr="00F66E34">
        <w:rPr>
          <w:rFonts w:ascii="Calibri Light" w:hAnsi="Calibri Light" w:cs="Menlo"/>
        </w:rPr>
        <w:t xml:space="preserve"> your </w:t>
      </w:r>
      <w:proofErr w:type="spellStart"/>
      <w:r w:rsidR="00F66E34">
        <w:rPr>
          <w:rFonts w:ascii="Calibri Light" w:hAnsi="Calibri Light" w:cs="Menlo"/>
        </w:rPr>
        <w:t>a</w:t>
      </w:r>
      <w:r w:rsidR="00F66E34" w:rsidRPr="00F66E34">
        <w:rPr>
          <w:rFonts w:ascii="Calibri Light" w:hAnsi="Calibri Light" w:cs="Menlo"/>
        </w:rPr>
        <w:t>stroconda</w:t>
      </w:r>
      <w:proofErr w:type="spellEnd"/>
      <w:r w:rsidR="00F66E34">
        <w:rPr>
          <w:rFonts w:ascii="Calibri Light" w:hAnsi="Calibri Light" w:cs="Menlo"/>
        </w:rPr>
        <w:t xml:space="preserve"> environment. </w:t>
      </w:r>
      <w:del w:id="1" w:author="Microsoft Office User" w:date="2018-09-27T10:03:00Z">
        <w:r w:rsidR="00F66E34" w:rsidDel="00C91F12">
          <w:rPr>
            <w:rFonts w:ascii="Calibri Light" w:hAnsi="Calibri Light" w:cs="Menlo"/>
          </w:rPr>
          <w:delText>For installing a</w:delText>
        </w:r>
        <w:r w:rsidR="00F02798" w:rsidRPr="00F66E34" w:rsidDel="00C91F12">
          <w:rPr>
            <w:rFonts w:ascii="Calibri Light" w:hAnsi="Calibri Light" w:cs="Menlo"/>
          </w:rPr>
          <w:delText xml:space="preserve">stroconda see: </w:delText>
        </w:r>
        <w:r w:rsidR="00D67106" w:rsidDel="00C91F12">
          <w:fldChar w:fldCharType="begin"/>
        </w:r>
        <w:r w:rsidR="00D67106" w:rsidDel="00C91F12">
          <w:delInstrText xml:space="preserve"> HYPERLINK "http://stsci-env.readthedocs.io/en/latest/installing_anaconda.html" </w:delInstrText>
        </w:r>
        <w:r w:rsidR="00D67106" w:rsidDel="00C91F12">
          <w:fldChar w:fldCharType="separate"/>
        </w:r>
        <w:r w:rsidRPr="00F66E34" w:rsidDel="00C91F12">
          <w:rPr>
            <w:rStyle w:val="Hyperlink"/>
            <w:rFonts w:ascii="Calibri Light" w:hAnsi="Calibri Light" w:cs="Menlo"/>
          </w:rPr>
          <w:delText>http://stsci-env.readthedocs.io/en/latest/installing_anaconda.html</w:delText>
        </w:r>
        <w:r w:rsidR="00D67106" w:rsidRPr="00F66E34" w:rsidDel="00C91F12">
          <w:rPr>
            <w:rStyle w:val="Hyperlink"/>
            <w:rFonts w:ascii="Calibri Light" w:hAnsi="Calibri Light" w:cs="Menlo"/>
          </w:rPr>
          <w:fldChar w:fldCharType="end"/>
        </w:r>
      </w:del>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363B7457"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w:t>
      </w:r>
      <w:proofErr w:type="spellStart"/>
      <w:r>
        <w:rPr>
          <w:rFonts w:ascii="Menlo" w:hAnsi="Menlo" w:cs="Menlo"/>
          <w:sz w:val="22"/>
          <w:shd w:val="clear" w:color="auto" w:fill="E7E6E6" w:themeFill="background2"/>
        </w:rPr>
        <w:t>WFSC_guiding</w:t>
      </w:r>
      <w:proofErr w:type="spellEnd"/>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git</w:t>
      </w:r>
      <w:proofErr w:type="spellEnd"/>
      <w:r>
        <w:rPr>
          <w:rFonts w:ascii="Menlo" w:hAnsi="Menlo" w:cs="Menlo"/>
          <w:sz w:val="22"/>
          <w:shd w:val="clear" w:color="auto" w:fill="E7E6E6" w:themeFill="background2"/>
        </w:rPr>
        <w:t xml:space="preserve"> pull origin master</w:t>
      </w:r>
    </w:p>
    <w:p w14:paraId="0D1A624F" w14:textId="77777777" w:rsidR="00B02E36" w:rsidRPr="008503E8" w:rsidRDefault="00B02E36" w:rsidP="00B02E36">
      <w:pPr>
        <w:spacing w:line="276" w:lineRule="auto"/>
        <w:rPr>
          <w:rFonts w:ascii="Calibri Light" w:hAnsi="Calibri Light"/>
        </w:rPr>
      </w:pPr>
    </w:p>
    <w:p w14:paraId="210A1BE0" w14:textId="07092A1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2" w:name="gettingimage"/>
      <w:r>
        <w:rPr>
          <w:rFonts w:ascii="Calibri" w:hAnsi="Calibri" w:cs="Times New Roman"/>
          <w:b/>
          <w:bCs/>
          <w:sz w:val="28"/>
        </w:rPr>
        <w:t>Getting the I</w:t>
      </w:r>
      <w:r w:rsidR="001D3E01">
        <w:rPr>
          <w:rFonts w:ascii="Calibri" w:hAnsi="Calibri" w:cs="Times New Roman"/>
          <w:b/>
          <w:bCs/>
          <w:sz w:val="28"/>
        </w:rPr>
        <w:t>nput I</w:t>
      </w:r>
      <w:r w:rsidR="0055339C">
        <w:rPr>
          <w:rFonts w:ascii="Calibri" w:hAnsi="Calibri" w:cs="Times New Roman"/>
          <w:b/>
          <w:bCs/>
          <w:sz w:val="28"/>
        </w:rPr>
        <w:t>mage</w:t>
      </w:r>
      <w:r w:rsidR="002F3958">
        <w:rPr>
          <w:rFonts w:ascii="Calibri" w:hAnsi="Calibri" w:cs="Times New Roman"/>
          <w:b/>
          <w:bCs/>
          <w:sz w:val="28"/>
        </w:rPr>
        <w:t xml:space="preserve"> from the DAN Server</w:t>
      </w:r>
      <w:ins w:id="3" w:author="Microsoft Office User" w:date="2018-09-27T10:04:00Z">
        <w:r w:rsidR="00C91F12">
          <w:rPr>
            <w:rFonts w:ascii="Calibri" w:hAnsi="Calibri" w:cs="Times New Roman"/>
            <w:b/>
            <w:bCs/>
            <w:sz w:val="28"/>
          </w:rPr>
          <w:t xml:space="preserve"> (from SOGS</w:t>
        </w:r>
      </w:ins>
      <w:ins w:id="4" w:author="Microsoft Office User" w:date="2018-09-27T10:05:00Z">
        <w:r w:rsidR="00C91F12">
          <w:rPr>
            <w:rFonts w:ascii="Calibri" w:hAnsi="Calibri" w:cs="Times New Roman"/>
            <w:b/>
            <w:bCs/>
            <w:sz w:val="28"/>
          </w:rPr>
          <w:t xml:space="preserve"> only</w:t>
        </w:r>
      </w:ins>
      <w:ins w:id="5" w:author="Microsoft Office User" w:date="2018-09-27T10:04:00Z">
        <w:r w:rsidR="00C91F12">
          <w:rPr>
            <w:rFonts w:ascii="Calibri" w:hAnsi="Calibri" w:cs="Times New Roman"/>
            <w:b/>
            <w:bCs/>
            <w:sz w:val="28"/>
          </w:rPr>
          <w:t>)</w:t>
        </w:r>
      </w:ins>
    </w:p>
    <w:p w14:paraId="14416D51" w14:textId="2046B12A" w:rsidR="002F3958" w:rsidRPr="00EA5443" w:rsidRDefault="00C91F12" w:rsidP="00EA5443">
      <w:pPr>
        <w:ind w:left="720"/>
        <w:rPr>
          <w:rFonts w:asciiTheme="majorHAnsi" w:hAnsiTheme="majorHAnsi"/>
        </w:rPr>
      </w:pPr>
      <w:ins w:id="6" w:author="Microsoft Office User" w:date="2018-09-27T10:05:00Z">
        <w:r w:rsidRPr="00EA5443">
          <w:rPr>
            <w:rFonts w:asciiTheme="majorHAnsi" w:hAnsiTheme="majorHAnsi"/>
          </w:rPr>
          <w:t xml:space="preserve">Note: If you are on your own machine and not in SOGS, </w:t>
        </w:r>
      </w:ins>
      <w:ins w:id="7" w:author="Microsoft Office User" w:date="2018-09-27T10:07:00Z">
        <w:r w:rsidR="00847632">
          <w:rPr>
            <w:rFonts w:asciiTheme="majorHAnsi" w:hAnsiTheme="majorHAnsi"/>
          </w:rPr>
          <w:t>and/</w:t>
        </w:r>
      </w:ins>
      <w:ins w:id="8" w:author="Microsoft Office User" w:date="2018-09-27T10:05:00Z">
        <w:r w:rsidRPr="00EA5443">
          <w:rPr>
            <w:rFonts w:asciiTheme="majorHAnsi" w:hAnsiTheme="majorHAnsi"/>
          </w:rPr>
          <w:t xml:space="preserve">or not using this for a commissioning rehearsal, you can grab any FGS </w:t>
        </w:r>
      </w:ins>
      <w:ins w:id="9" w:author="Microsoft Office User" w:date="2018-09-27T10:06:00Z">
        <w:r w:rsidRPr="00EA5443">
          <w:rPr>
            <w:rFonts w:asciiTheme="majorHAnsi" w:hAnsiTheme="majorHAnsi"/>
          </w:rPr>
          <w:t xml:space="preserve">image </w:t>
        </w:r>
      </w:ins>
      <w:ins w:id="10" w:author="Microsoft Office User" w:date="2018-09-27T10:05:00Z">
        <w:r w:rsidRPr="00EA5443">
          <w:rPr>
            <w:rFonts w:asciiTheme="majorHAnsi" w:hAnsiTheme="majorHAnsi"/>
          </w:rPr>
          <w:t>or</w:t>
        </w:r>
      </w:ins>
      <w:ins w:id="11" w:author="Microsoft Office User" w:date="2018-09-27T10:06:00Z">
        <w:r w:rsidRPr="00EA5443">
          <w:rPr>
            <w:rFonts w:asciiTheme="majorHAnsi" w:hAnsiTheme="majorHAnsi"/>
          </w:rPr>
          <w:t xml:space="preserve"> a</w:t>
        </w:r>
      </w:ins>
      <w:ins w:id="12" w:author="Microsoft Office User" w:date="2018-09-27T10:05:00Z">
        <w:r w:rsidRPr="00EA5443">
          <w:rPr>
            <w:rFonts w:asciiTheme="majorHAnsi" w:hAnsiTheme="majorHAnsi"/>
          </w:rPr>
          <w:t xml:space="preserve"> NIRCam image that </w:t>
        </w:r>
      </w:ins>
      <w:ins w:id="13" w:author="Microsoft Office User" w:date="2018-09-27T10:06:00Z">
        <w:r w:rsidRPr="00EA5443">
          <w:rPr>
            <w:rFonts w:asciiTheme="majorHAnsi" w:hAnsiTheme="majorHAnsi"/>
          </w:rPr>
          <w:t>was taken with the CLEAR filter (</w:t>
        </w:r>
        <w:r w:rsidR="00847632" w:rsidRPr="00EA5443">
          <w:rPr>
            <w:rFonts w:asciiTheme="majorHAnsi" w:hAnsiTheme="majorHAnsi"/>
          </w:rPr>
          <w:t>a WL filter will crash MAGIC)</w:t>
        </w:r>
      </w:ins>
    </w:p>
    <w:bookmarkEnd w:id="2"/>
    <w:p w14:paraId="7E3F22FC" w14:textId="4DCB1220"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 xml:space="preserve">To get the </w:t>
      </w:r>
      <w:ins w:id="14" w:author="Microsoft Office User" w:date="2018-09-27T10:04:00Z">
        <w:r w:rsidR="00C91F12">
          <w:rPr>
            <w:rFonts w:asciiTheme="majorHAnsi" w:hAnsiTheme="majorHAnsi" w:cs="Times New Roman"/>
            <w:bCs/>
          </w:rPr>
          <w:t xml:space="preserve">input </w:t>
        </w:r>
      </w:ins>
      <w:r w:rsidRPr="00A02FCE">
        <w:rPr>
          <w:rFonts w:asciiTheme="majorHAnsi" w:hAnsiTheme="majorHAnsi" w:cs="Times New Roman"/>
          <w:bCs/>
        </w:rPr>
        <w:t>image</w:t>
      </w:r>
      <w:r w:rsidR="002F3958">
        <w:rPr>
          <w:rFonts w:asciiTheme="majorHAnsi" w:hAnsiTheme="majorHAnsi" w:cs="Times New Roman"/>
          <w:bCs/>
        </w:rPr>
        <w:t>,</w:t>
      </w:r>
      <w:r w:rsidRPr="00A02FCE">
        <w:rPr>
          <w:rFonts w:asciiTheme="majorHAnsi" w:hAnsiTheme="majorHAnsi" w:cs="Times New Roman"/>
          <w:bCs/>
        </w:rPr>
        <w:t xml:space="preserve"> </w:t>
      </w:r>
      <w:r w:rsidR="00EE1DF8">
        <w:rPr>
          <w:rFonts w:asciiTheme="majorHAnsi" w:hAnsiTheme="majorHAnsi" w:cs="Times New Roman"/>
          <w:bCs/>
        </w:rPr>
        <w:t xml:space="preserve">navigate </w:t>
      </w:r>
      <w:r w:rsidR="001D4D80">
        <w:rPr>
          <w:rFonts w:asciiTheme="majorHAnsi" w:hAnsiTheme="majorHAnsi" w:cs="Times New Roman"/>
          <w:bCs/>
        </w:rPr>
        <w:t xml:space="preserve">in </w:t>
      </w:r>
      <w:ins w:id="15" w:author="Microsoft Office User" w:date="2018-09-27T10:04:00Z">
        <w:r w:rsidR="00C91F12">
          <w:rPr>
            <w:rFonts w:asciiTheme="majorHAnsi" w:hAnsiTheme="majorHAnsi" w:cs="Times New Roman"/>
            <w:bCs/>
          </w:rPr>
          <w:t xml:space="preserve">a </w:t>
        </w:r>
      </w:ins>
      <w:r w:rsidR="001D4D80">
        <w:rPr>
          <w:rFonts w:asciiTheme="majorHAnsi" w:hAnsiTheme="majorHAnsi" w:cs="Times New Roman"/>
          <w:bCs/>
        </w:rPr>
        <w:t xml:space="preserve">Terminal window </w:t>
      </w:r>
      <w:r w:rsidR="00EE1DF8">
        <w:rPr>
          <w:rFonts w:asciiTheme="majorHAnsi" w:hAnsiTheme="majorHAnsi" w:cs="Times New Roman"/>
          <w:bCs/>
        </w:rPr>
        <w:t>to where you want the files saved</w:t>
      </w:r>
      <w:ins w:id="16" w:author="Microsoft Office User" w:date="2018-09-27T10:04:00Z">
        <w:r w:rsidR="00C91F12">
          <w:rPr>
            <w:rFonts w:asciiTheme="majorHAnsi" w:hAnsiTheme="majorHAnsi" w:cs="Times New Roman"/>
            <w:bCs/>
          </w:rPr>
          <w:t xml:space="preserve"> and type the following</w:t>
        </w:r>
      </w:ins>
    </w:p>
    <w:p w14:paraId="4C2F4F4F" w14:textId="7ECAFF1C" w:rsidR="00B862B2"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cd </w:t>
      </w:r>
      <w:r w:rsidR="00B862B2">
        <w:rPr>
          <w:rFonts w:ascii="Menlo" w:hAnsi="Menlo" w:cs="Menlo"/>
          <w:sz w:val="22"/>
          <w:shd w:val="clear" w:color="auto" w:fill="E7E6E6" w:themeFill="background2"/>
        </w:rPr>
        <w:t>/data/</w:t>
      </w:r>
      <w:proofErr w:type="spellStart"/>
      <w:r w:rsidR="00B862B2">
        <w:rPr>
          <w:rFonts w:ascii="Menlo" w:hAnsi="Menlo" w:cs="Menlo"/>
          <w:sz w:val="22"/>
          <w:shd w:val="clear" w:color="auto" w:fill="E7E6E6" w:themeFill="background2"/>
        </w:rPr>
        <w:t>jwst</w:t>
      </w:r>
      <w:proofErr w:type="spellEnd"/>
      <w:r w:rsidR="00B862B2">
        <w:rPr>
          <w:rFonts w:ascii="Menlo" w:hAnsi="Menlo" w:cs="Menlo"/>
          <w:sz w:val="22"/>
          <w:shd w:val="clear" w:color="auto" w:fill="E7E6E6" w:themeFill="background2"/>
        </w:rPr>
        <w:t>/</w:t>
      </w:r>
      <w:proofErr w:type="spellStart"/>
      <w:r w:rsidR="00B862B2">
        <w:rPr>
          <w:rFonts w:ascii="Menlo" w:hAnsi="Menlo" w:cs="Menlo"/>
          <w:sz w:val="22"/>
          <w:shd w:val="clear" w:color="auto" w:fill="E7E6E6" w:themeFill="background2"/>
        </w:rPr>
        <w:t>wss</w:t>
      </w:r>
      <w:proofErr w:type="spellEnd"/>
      <w:r w:rsidR="00B862B2">
        <w:rPr>
          <w:rFonts w:ascii="Menlo" w:hAnsi="Menlo" w:cs="Menlo"/>
          <w:sz w:val="22"/>
          <w:shd w:val="clear" w:color="auto" w:fill="E7E6E6" w:themeFill="background2"/>
        </w:rPr>
        <w:t>/shadow/</w:t>
      </w:r>
      <w:proofErr w:type="spellStart"/>
      <w:r w:rsidR="00B862B2">
        <w:rPr>
          <w:rFonts w:ascii="Menlo" w:hAnsi="Menlo" w:cs="Menlo"/>
          <w:sz w:val="22"/>
          <w:shd w:val="clear" w:color="auto" w:fill="E7E6E6" w:themeFill="background2"/>
        </w:rPr>
        <w:t>calSci</w:t>
      </w:r>
      <w:proofErr w:type="spellEnd"/>
      <w:r w:rsidR="00B862B2">
        <w:rPr>
          <w:rFonts w:ascii="Menlo" w:hAnsi="Menlo" w:cs="Menlo"/>
          <w:sz w:val="22"/>
          <w:shd w:val="clear" w:color="auto" w:fill="E7E6E6" w:themeFill="background2"/>
        </w:rPr>
        <w:t>/data</w:t>
      </w:r>
    </w:p>
    <w:p w14:paraId="4BE6896C" w14:textId="6632CE85" w:rsidR="00B862B2" w:rsidRPr="00B862B2" w:rsidRDefault="00B862B2"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ls</w:t>
      </w:r>
    </w:p>
    <w:p w14:paraId="4CA9D5AC" w14:textId="768AF504" w:rsidR="00B862B2" w:rsidRPr="00B862B2" w:rsidRDefault="00B862B2" w:rsidP="00A02FCE">
      <w:pPr>
        <w:pStyle w:val="ListParagraph"/>
        <w:numPr>
          <w:ilvl w:val="0"/>
          <w:numId w:val="19"/>
        </w:numPr>
        <w:spacing w:line="276" w:lineRule="auto"/>
        <w:rPr>
          <w:rFonts w:asciiTheme="majorHAnsi" w:hAnsiTheme="majorHAnsi" w:cs="Times New Roman"/>
          <w:bCs/>
          <w:sz w:val="28"/>
        </w:rPr>
      </w:pPr>
      <w:r>
        <w:rPr>
          <w:rFonts w:asciiTheme="majorHAnsi" w:hAnsiTheme="majorHAnsi" w:cs="Menlo"/>
          <w:bCs/>
        </w:rPr>
        <w:t xml:space="preserve">Confirm with WSS Optics Sim that the files in this location are the correct files for this commissioning activity. </w:t>
      </w:r>
    </w:p>
    <w:p w14:paraId="1E6F39A6" w14:textId="7EF44C10" w:rsidR="00B862B2" w:rsidRPr="004926F2" w:rsidRDefault="00B862B2" w:rsidP="00B862B2">
      <w:pPr>
        <w:pStyle w:val="ListParagraph"/>
        <w:numPr>
          <w:ilvl w:val="0"/>
          <w:numId w:val="19"/>
        </w:numPr>
        <w:spacing w:line="276" w:lineRule="auto"/>
        <w:rPr>
          <w:rFonts w:asciiTheme="majorHAnsi" w:hAnsiTheme="majorHAnsi" w:cs="Times New Roman"/>
          <w:bCs/>
        </w:rPr>
      </w:pPr>
      <w:r>
        <w:rPr>
          <w:rFonts w:asciiTheme="majorHAnsi" w:hAnsiTheme="majorHAnsi" w:cs="Menlo"/>
          <w:bCs/>
        </w:rPr>
        <w:t>If all of the files are correct</w:t>
      </w:r>
      <w:r w:rsidR="00F66E34">
        <w:rPr>
          <w:rFonts w:asciiTheme="majorHAnsi" w:hAnsiTheme="majorHAnsi" w:cs="Menlo"/>
          <w:bCs/>
        </w:rPr>
        <w:t xml:space="preserve"> (check with WSS)</w:t>
      </w:r>
      <w:r>
        <w:rPr>
          <w:rFonts w:asciiTheme="majorHAnsi" w:hAnsiTheme="majorHAnsi" w:cs="Menlo"/>
          <w:bCs/>
        </w:rPr>
        <w:t>, copy all of the images to</w:t>
      </w:r>
      <w:r w:rsidRPr="004926F2">
        <w:rPr>
          <w:rFonts w:asciiTheme="majorHAnsi" w:hAnsiTheme="majorHAnsi" w:cs="Menlo"/>
          <w:bCs/>
        </w:rPr>
        <w:t xml:space="preserve"> </w:t>
      </w:r>
      <w:ins w:id="17" w:author="Microsoft Office User" w:date="2018-09-27T10:54:00Z">
        <w:r w:rsidR="00DE1E85">
          <w:rPr>
            <w:rFonts w:asciiTheme="majorHAnsi" w:hAnsiTheme="majorHAnsi" w:cs="Menlo"/>
            <w:bCs/>
          </w:rPr>
          <w:t xml:space="preserve">the </w:t>
        </w:r>
      </w:ins>
      <w:r>
        <w:rPr>
          <w:rFonts w:asciiTheme="majorHAnsi" w:hAnsiTheme="majorHAnsi" w:cs="Menlo"/>
          <w:bCs/>
        </w:rPr>
        <w:t>WFR</w:t>
      </w:r>
      <w:r w:rsidR="009E0AA8">
        <w:rPr>
          <w:rFonts w:asciiTheme="majorHAnsi" w:hAnsiTheme="majorHAnsi" w:cs="Menlo"/>
          <w:bCs/>
        </w:rPr>
        <w:t>September</w:t>
      </w:r>
      <w:r>
        <w:rPr>
          <w:rFonts w:asciiTheme="majorHAnsi" w:hAnsiTheme="majorHAnsi" w:cs="Menlo"/>
          <w:bCs/>
        </w:rPr>
        <w:t>2018</w:t>
      </w:r>
      <w:r w:rsidRPr="004926F2">
        <w:rPr>
          <w:rFonts w:asciiTheme="majorHAnsi" w:hAnsiTheme="majorHAnsi" w:cs="Menlo"/>
          <w:bCs/>
        </w:rPr>
        <w:t xml:space="preserve"> folder</w:t>
      </w:r>
      <w:ins w:id="18" w:author="Microsoft Office User" w:date="2018-09-27T10:54:00Z">
        <w:r w:rsidR="00D67106">
          <w:rPr>
            <w:rFonts w:asciiTheme="majorHAnsi" w:hAnsiTheme="majorHAnsi" w:cs="Menlo"/>
            <w:bCs/>
          </w:rPr>
          <w:t xml:space="preserve"> during </w:t>
        </w:r>
      </w:ins>
      <w:ins w:id="19" w:author="Microsoft Office User" w:date="2018-09-27T10:55:00Z">
        <w:r w:rsidR="00D67106">
          <w:rPr>
            <w:rFonts w:asciiTheme="majorHAnsi" w:hAnsiTheme="majorHAnsi" w:cs="Menlo"/>
            <w:bCs/>
          </w:rPr>
          <w:t>the setup of the system (following instructions in the WF Guiding Shift</w:t>
        </w:r>
      </w:ins>
      <w:ins w:id="20" w:author="Microsoft Office User" w:date="2018-09-27T10:56:00Z">
        <w:r w:rsidR="00D67106">
          <w:rPr>
            <w:rFonts w:asciiTheme="majorHAnsi" w:hAnsiTheme="majorHAnsi" w:cs="Menlo"/>
            <w:bCs/>
          </w:rPr>
          <w:t xml:space="preserve"> Set Up and Break Down </w:t>
        </w:r>
      </w:ins>
      <w:ins w:id="21" w:author="Microsoft Office User" w:date="2018-09-27T10:57:00Z">
        <w:r w:rsidR="00D67106">
          <w:rPr>
            <w:rFonts w:asciiTheme="majorHAnsi" w:hAnsiTheme="majorHAnsi" w:cs="Menlo"/>
            <w:bCs/>
          </w:rPr>
          <w:t>document)</w:t>
        </w:r>
      </w:ins>
      <w:ins w:id="22" w:author="Microsoft Office User" w:date="2018-09-27T10:54:00Z">
        <w:r w:rsidR="00DE1E85">
          <w:rPr>
            <w:rFonts w:asciiTheme="majorHAnsi" w:hAnsiTheme="majorHAnsi" w:cs="Menlo"/>
            <w:bCs/>
          </w:rPr>
          <w:t>.</w:t>
        </w:r>
      </w:ins>
      <w:bookmarkStart w:id="23" w:name="_GoBack"/>
      <w:bookmarkEnd w:id="23"/>
    </w:p>
    <w:p w14:paraId="46B73144" w14:textId="45C21EF0" w:rsidR="00D26AC5"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w:t>
      </w:r>
      <w:proofErr w:type="spellStart"/>
      <w:r w:rsidR="00F66E34">
        <w:rPr>
          <w:rFonts w:ascii="Menlo" w:hAnsi="Menlo" w:cs="Menlo"/>
          <w:sz w:val="22"/>
          <w:shd w:val="clear" w:color="auto" w:fill="E7E6E6" w:themeFill="background2"/>
        </w:rPr>
        <w:t>cp</w:t>
      </w:r>
      <w:proofErr w:type="spellEnd"/>
      <w:r w:rsidR="00F66E34">
        <w:rPr>
          <w:rFonts w:ascii="Menlo" w:hAnsi="Menlo" w:cs="Menlo"/>
          <w:sz w:val="22"/>
          <w:shd w:val="clear" w:color="auto" w:fill="E7E6E6" w:themeFill="background2"/>
        </w:rPr>
        <w:t xml:space="preserve"> * /Users/&lt;username&gt;</w:t>
      </w:r>
      <w:r w:rsidR="00B862B2">
        <w:rPr>
          <w:rFonts w:ascii="Menlo" w:hAnsi="Menlo" w:cs="Menlo"/>
          <w:sz w:val="22"/>
          <w:shd w:val="clear" w:color="auto" w:fill="E7E6E6" w:themeFill="background2"/>
        </w:rPr>
        <w:t>/</w:t>
      </w:r>
      <w:proofErr w:type="spellStart"/>
      <w:r w:rsidR="00B862B2">
        <w:rPr>
          <w:rFonts w:ascii="Menlo" w:hAnsi="Menlo" w:cs="Menlo"/>
          <w:sz w:val="22"/>
          <w:shd w:val="clear" w:color="auto" w:fill="E7E6E6" w:themeFill="background2"/>
        </w:rPr>
        <w:t>WFSC_guiding</w:t>
      </w:r>
      <w:proofErr w:type="spellEnd"/>
      <w:r w:rsidR="00B862B2">
        <w:rPr>
          <w:rFonts w:ascii="Menlo" w:hAnsi="Menlo" w:cs="Menlo"/>
          <w:sz w:val="22"/>
          <w:shd w:val="clear" w:color="auto" w:fill="E7E6E6" w:themeFill="background2"/>
        </w:rPr>
        <w:t>/WFR</w:t>
      </w:r>
      <w:r w:rsidR="009E0AA8">
        <w:rPr>
          <w:rFonts w:ascii="Menlo" w:hAnsi="Menlo" w:cs="Menlo"/>
          <w:sz w:val="22"/>
          <w:shd w:val="clear" w:color="auto" w:fill="E7E6E6" w:themeFill="background2"/>
        </w:rPr>
        <w:t>September</w:t>
      </w:r>
      <w:r w:rsidR="00B862B2">
        <w:rPr>
          <w:rFonts w:ascii="Menlo" w:hAnsi="Menlo" w:cs="Menlo"/>
          <w:sz w:val="22"/>
          <w:shd w:val="clear" w:color="auto" w:fill="E7E6E6" w:themeFill="background2"/>
        </w:rPr>
        <w:t>2018/</w:t>
      </w:r>
      <w:proofErr w:type="spellStart"/>
      <w:proofErr w:type="gramStart"/>
      <w:r w:rsidR="00B862B2">
        <w:rPr>
          <w:rFonts w:ascii="Menlo" w:hAnsi="Menlo" w:cs="Menlo"/>
          <w:sz w:val="22"/>
          <w:shd w:val="clear" w:color="auto" w:fill="E7E6E6" w:themeFill="background2"/>
        </w:rPr>
        <w:t>ote</w:t>
      </w:r>
      <w:proofErr w:type="spellEnd"/>
      <w:r w:rsidR="00B862B2">
        <w:rPr>
          <w:rFonts w:ascii="Menlo" w:hAnsi="Menlo" w:cs="Menlo"/>
          <w:sz w:val="22"/>
          <w:shd w:val="clear" w:color="auto" w:fill="E7E6E6" w:themeFill="background2"/>
        </w:rPr>
        <w:t>{</w:t>
      </w:r>
      <w:proofErr w:type="gramEnd"/>
      <w:r w:rsidR="00B862B2">
        <w:rPr>
          <w:rFonts w:ascii="Menlo" w:hAnsi="Menlo" w:cs="Menlo"/>
          <w:sz w:val="22"/>
          <w:shd w:val="clear" w:color="auto" w:fill="E7E6E6" w:themeFill="background2"/>
        </w:rPr>
        <w:t xml:space="preserve">#}  </w:t>
      </w:r>
    </w:p>
    <w:p w14:paraId="107328E6" w14:textId="014CA7DF" w:rsidR="00F66E34" w:rsidRPr="00F66E34" w:rsidRDefault="00F66E34" w:rsidP="00B862B2">
      <w:pPr>
        <w:pStyle w:val="ListParagraph"/>
        <w:spacing w:line="276" w:lineRule="auto"/>
        <w:ind w:left="1080"/>
        <w:rPr>
          <w:rFonts w:asciiTheme="majorHAnsi" w:hAnsiTheme="majorHAnsi" w:cs="Times New Roman"/>
          <w:bCs/>
        </w:rPr>
      </w:pPr>
      <w:r>
        <w:rPr>
          <w:rFonts w:asciiTheme="majorHAnsi" w:hAnsiTheme="majorHAnsi" w:cs="Menlo"/>
          <w:bCs/>
        </w:rPr>
        <w:t>If there are multiple files, you want to choose the file where the image has the PSFs in the configuration that you are expecting, this is usually the last image (you can check this by looking at the file names). If you still aren’t sure, check with WSS or WF Ops.</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5A8C044B"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4"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Image</w:t>
      </w:r>
    </w:p>
    <w:bookmarkEnd w:id="24"/>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4FA50093" w:rsidR="00B522D2" w:rsidRPr="00A141CB" w:rsidRDefault="00F66E34" w:rsidP="00A141CB">
      <w:pPr>
        <w:pStyle w:val="ListParagraph"/>
        <w:numPr>
          <w:ilvl w:val="0"/>
          <w:numId w:val="25"/>
        </w:numPr>
        <w:spacing w:line="276" w:lineRule="auto"/>
        <w:rPr>
          <w:rFonts w:ascii="Calibri Light" w:hAnsi="Calibri Light" w:cs="Menlo"/>
        </w:rPr>
      </w:pPr>
      <w:r>
        <w:rPr>
          <w:rFonts w:ascii="Calibri Light" w:hAnsi="Calibri Light" w:cs="Times New Roman"/>
        </w:rPr>
        <w:t xml:space="preserve">Once you are in the </w:t>
      </w:r>
      <w:proofErr w:type="spellStart"/>
      <w:r>
        <w:rPr>
          <w:rFonts w:ascii="Calibri Light" w:hAnsi="Calibri Light" w:cs="Times New Roman"/>
        </w:rPr>
        <w:t>astroconda</w:t>
      </w:r>
      <w:proofErr w:type="spellEnd"/>
      <w:r>
        <w:rPr>
          <w:rFonts w:ascii="Calibri Light" w:hAnsi="Calibri Light" w:cs="Times New Roman"/>
        </w:rPr>
        <w:t xml:space="preserve"> environment, s</w:t>
      </w:r>
      <w:r w:rsidR="007B2A1A">
        <w:rPr>
          <w:rFonts w:ascii="Calibri Light" w:hAnsi="Calibri Light" w:cs="Times New Roman"/>
        </w:rPr>
        <w:t xml:space="preserve">tart an </w:t>
      </w:r>
      <w:proofErr w:type="spellStart"/>
      <w:r w:rsidR="00B522D2" w:rsidRPr="00A141CB">
        <w:rPr>
          <w:rFonts w:ascii="Calibri Light" w:hAnsi="Calibri Light" w:cs="Times New Roman"/>
        </w:rPr>
        <w:t>IPython</w:t>
      </w:r>
      <w:proofErr w:type="spellEnd"/>
      <w:r w:rsidR="00913AAC">
        <w:rPr>
          <w:rFonts w:ascii="Calibri Light" w:hAnsi="Calibri Light" w:cs="Times New Roman"/>
        </w:rPr>
        <w:t xml:space="preserve"> </w:t>
      </w:r>
      <w:r w:rsidR="007B2A1A">
        <w:rPr>
          <w:rFonts w:ascii="Calibri Light" w:hAnsi="Calibri Light" w:cs="Times New Roman"/>
        </w:rPr>
        <w:t xml:space="preserve">session </w:t>
      </w:r>
      <w:r w:rsidR="00913AAC">
        <w:rPr>
          <w:rFonts w:ascii="Calibri Light" w:hAnsi="Calibri Light" w:cs="Times New Roman"/>
        </w:rPr>
        <w:t>and launch the main GUI:</w:t>
      </w:r>
    </w:p>
    <w:p w14:paraId="5ABB6371" w14:textId="4A6958E0" w:rsidR="00B522D2" w:rsidRDefault="00BE344F" w:rsidP="00BA1E1A">
      <w:pPr>
        <w:ind w:left="144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ipython</w:t>
      </w:r>
      <w:proofErr w:type="spellEnd"/>
    </w:p>
    <w:p w14:paraId="40914A11" w14:textId="77777777" w:rsidR="0018797A" w:rsidRDefault="0018797A" w:rsidP="00BA1E1A">
      <w:pPr>
        <w:ind w:left="1440"/>
        <w:rPr>
          <w:rFonts w:ascii="Menlo" w:hAnsi="Menlo" w:cs="Menlo"/>
          <w:sz w:val="22"/>
          <w:szCs w:val="22"/>
        </w:rPr>
      </w:pPr>
    </w:p>
    <w:p w14:paraId="400751CF" w14:textId="37890AF3" w:rsidR="00913AAC" w:rsidRDefault="00913AAC" w:rsidP="0098243C">
      <w:pPr>
        <w:ind w:left="360" w:firstLine="720"/>
        <w:rPr>
          <w:rFonts w:ascii="Menlo" w:hAnsi="Menlo" w:cs="Menlo"/>
          <w:sz w:val="22"/>
          <w:szCs w:val="22"/>
        </w:rPr>
      </w:pPr>
      <w:r w:rsidRPr="008503E8">
        <w:rPr>
          <w:noProof/>
        </w:rPr>
        <mc:AlternateContent>
          <mc:Choice Requires="wps">
            <w:drawing>
              <wp:inline distT="0" distB="0" distL="0" distR="0" wp14:anchorId="1F75F03C" wp14:editId="0A8DED1D">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3DA375B" w14:textId="77777777" w:rsidR="00D67106" w:rsidRDefault="00D67106"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D67106" w:rsidRDefault="00D67106" w:rsidP="00913AAC">
                            <w:pPr>
                              <w:rPr>
                                <w:rFonts w:ascii="Menlo" w:hAnsi="Menlo" w:cs="Menlo"/>
                                <w:color w:val="2E74B5" w:themeColor="accent5" w:themeShade="BF"/>
                                <w:sz w:val="22"/>
                              </w:rPr>
                            </w:pPr>
                          </w:p>
                          <w:p w14:paraId="7FE9790C" w14:textId="77777777" w:rsidR="00D67106" w:rsidRPr="00452FAE" w:rsidRDefault="00D67106"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5F03C"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73DA375B" w14:textId="77777777" w:rsidR="00D67106" w:rsidRDefault="00D67106"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D67106" w:rsidRDefault="00D67106" w:rsidP="00913AAC">
                      <w:pPr>
                        <w:rPr>
                          <w:rFonts w:ascii="Menlo" w:hAnsi="Menlo" w:cs="Menlo"/>
                          <w:color w:val="2E74B5" w:themeColor="accent5" w:themeShade="BF"/>
                          <w:sz w:val="22"/>
                        </w:rPr>
                      </w:pPr>
                    </w:p>
                    <w:p w14:paraId="7FE9790C" w14:textId="77777777" w:rsidR="00D67106" w:rsidRPr="00452FAE" w:rsidRDefault="00D67106"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727B96E7" w14:textId="77777777" w:rsidR="007B2A1A" w:rsidRDefault="007B2A1A" w:rsidP="007B2A1A">
      <w:pPr>
        <w:spacing w:line="276" w:lineRule="auto"/>
        <w:ind w:left="720" w:firstLine="360"/>
        <w:rPr>
          <w:rFonts w:ascii="Calibri Light" w:hAnsi="Calibri Light" w:cs="Menlo"/>
        </w:rPr>
      </w:pPr>
      <w:r w:rsidRPr="002F3958">
        <w:rPr>
          <w:rFonts w:ascii="Calibri Light" w:hAnsi="Calibri Light" w:cs="Menlo"/>
        </w:rPr>
        <w:t>The main GUI should appear:</w:t>
      </w:r>
    </w:p>
    <w:p w14:paraId="1AF29EC8" w14:textId="77777777" w:rsidR="007B2A1A" w:rsidRDefault="007B2A1A" w:rsidP="007B2A1A">
      <w:pPr>
        <w:keepNext/>
        <w:spacing w:line="276" w:lineRule="auto"/>
        <w:jc w:val="center"/>
      </w:pPr>
      <w:commentRangeStart w:id="25"/>
      <w:r>
        <w:rPr>
          <w:rFonts w:ascii="Calibri Light" w:hAnsi="Calibri Light" w:cs="Menlo"/>
          <w:noProof/>
        </w:rPr>
        <w:lastRenderedPageBreak/>
        <w:drawing>
          <wp:inline distT="0" distB="0" distL="0" distR="0" wp14:anchorId="4C2FEFC4" wp14:editId="660E0599">
            <wp:extent cx="6644340" cy="4341413"/>
            <wp:effectExtent l="0" t="0" r="10795" b="2540"/>
            <wp:docPr id="31" name="Picture 31" descr="../notebooks/FGSCommTools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books/FGSCommTools_GU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8157" cy="4356975"/>
                    </a:xfrm>
                    <a:prstGeom prst="rect">
                      <a:avLst/>
                    </a:prstGeom>
                    <a:noFill/>
                    <a:ln>
                      <a:noFill/>
                    </a:ln>
                  </pic:spPr>
                </pic:pic>
              </a:graphicData>
            </a:graphic>
          </wp:inline>
        </w:drawing>
      </w:r>
      <w:commentRangeEnd w:id="25"/>
      <w:r w:rsidR="008D228D">
        <w:rPr>
          <w:rStyle w:val="CommentReference"/>
          <w:rFonts w:asciiTheme="minorHAnsi" w:hAnsiTheme="minorHAnsi" w:cstheme="minorBidi"/>
        </w:rPr>
        <w:commentReference w:id="25"/>
      </w:r>
    </w:p>
    <w:p w14:paraId="16466BF8" w14:textId="55EF83C6" w:rsidR="007B2A1A" w:rsidRDefault="007B2A1A" w:rsidP="007B2A1A">
      <w:pPr>
        <w:pStyle w:val="Caption"/>
        <w:jc w:val="center"/>
      </w:pPr>
      <w:r>
        <w:t xml:space="preserve">Figure </w:t>
      </w:r>
      <w:fldSimple w:instr=" SEQ Figure \* ARABIC ">
        <w:r w:rsidR="003D6F7D">
          <w:rPr>
            <w:noProof/>
          </w:rPr>
          <w:t>1</w:t>
        </w:r>
      </w:fldSimple>
      <w:r>
        <w:t xml:space="preserve"> - Main GUI for the JWST MAGIC Tool</w:t>
      </w:r>
    </w:p>
    <w:p w14:paraId="2686A1BC" w14:textId="77777777" w:rsidR="00E825C7" w:rsidRDefault="00BA1E1A" w:rsidP="0018797A">
      <w:pPr>
        <w:pStyle w:val="ListParagraph"/>
        <w:numPr>
          <w:ilvl w:val="0"/>
          <w:numId w:val="25"/>
        </w:numPr>
        <w:spacing w:line="276" w:lineRule="auto"/>
        <w:rPr>
          <w:rFonts w:ascii="Calibri Light" w:hAnsi="Calibri Light" w:cs="Menlo"/>
        </w:rPr>
      </w:pPr>
      <w:r>
        <w:rPr>
          <w:rFonts w:ascii="Calibri Light" w:hAnsi="Calibri Light" w:cs="Menlo"/>
        </w:rPr>
        <w:t>Set g</w:t>
      </w:r>
      <w:r w:rsidR="0018797A">
        <w:rPr>
          <w:rFonts w:ascii="Calibri Light" w:hAnsi="Calibri Light" w:cs="Menlo"/>
        </w:rPr>
        <w:t>eneral input parameters</w:t>
      </w:r>
      <w:r w:rsidR="00E825C7">
        <w:rPr>
          <w:rFonts w:ascii="Calibri Light" w:hAnsi="Calibri Light" w:cs="Menlo"/>
        </w:rPr>
        <w:t>:</w:t>
      </w:r>
    </w:p>
    <w:p w14:paraId="5DD2D7F2" w14:textId="77777777" w:rsidR="001D4D80" w:rsidRPr="001D4D80" w:rsidRDefault="001D4D80" w:rsidP="001D4D80">
      <w:pPr>
        <w:spacing w:line="276" w:lineRule="auto"/>
        <w:ind w:left="720"/>
        <w:rPr>
          <w:rFonts w:ascii="Calibri Light" w:hAnsi="Calibri Light" w:cs="Menlo"/>
        </w:rPr>
      </w:pPr>
    </w:p>
    <w:p w14:paraId="042F4FD0" w14:textId="77777777" w:rsidR="007B2A1A" w:rsidRDefault="00451EEB" w:rsidP="007B2A1A">
      <w:pPr>
        <w:keepNext/>
        <w:spacing w:line="276" w:lineRule="auto"/>
        <w:jc w:val="center"/>
      </w:pPr>
      <w:r>
        <w:rPr>
          <w:noProof/>
        </w:rPr>
        <mc:AlternateContent>
          <mc:Choice Requires="wps">
            <w:drawing>
              <wp:anchor distT="0" distB="0" distL="114300" distR="114300" simplePos="0" relativeHeight="251673600" behindDoc="0" locked="0" layoutInCell="1" allowOverlap="1" wp14:anchorId="3901EB85" wp14:editId="7289138E">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F303D9" w14:textId="6C1F6F9F"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EB85" id="Text Box 56" o:spid="_x0000_s1028" type="#_x0000_t202" style="position:absolute;left:0;text-align:left;margin-left:64.7pt;margin-top:84.15pt;width:14.4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27F303D9" w14:textId="6C1F6F9F"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91EC673" wp14:editId="148CB4CE">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6C6B0E" w14:textId="413569E4"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EC673" id="Text Box 55" o:spid="_x0000_s1029" type="#_x0000_t202" style="position:absolute;left:0;text-align:left;margin-left:64.75pt;margin-top:58.4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5A6C6B0E" w14:textId="413569E4"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A68DCA3" wp14:editId="4D55B172">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99A042E" w14:textId="5A0F35B8"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DCA3" id="Text Box 54" o:spid="_x0000_s1030" type="#_x0000_t202" style="position:absolute;left:0;text-align:left;margin-left:64.5pt;margin-top:40.2pt;width:14.4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399A042E" w14:textId="5A0F35B8"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CEE9559" wp14:editId="3BAE7C5C">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77BABA" w14:textId="7C263EAC"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9559" id="Text Box 52" o:spid="_x0000_s1031" type="#_x0000_t202" style="position:absolute;left:0;text-align:left;margin-left:64.65pt;margin-top:20.4pt;width:14.4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0F77BABA" w14:textId="7C263EAC"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7533E14" wp14:editId="203F6614">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58D2B23D" w14:textId="200AB5DC" w:rsidR="0018797A" w:rsidRDefault="007B2A1A" w:rsidP="007B2A1A">
      <w:pPr>
        <w:pStyle w:val="Caption"/>
        <w:jc w:val="center"/>
        <w:rPr>
          <w:rFonts w:ascii="Calibri Light" w:hAnsi="Calibri Light" w:cs="Menlo"/>
        </w:rPr>
      </w:pPr>
      <w:r>
        <w:t xml:space="preserve">Figure </w:t>
      </w:r>
      <w:fldSimple w:instr=" SEQ Figure \* ARABIC ">
        <w:r w:rsidR="003D6F7D">
          <w:rPr>
            <w:noProof/>
          </w:rPr>
          <w:t>2</w:t>
        </w:r>
      </w:fldSimple>
      <w:r>
        <w:t xml:space="preserve"> - General Input section of the Main GUI</w:t>
      </w:r>
    </w:p>
    <w:p w14:paraId="7CB33A19" w14:textId="77777777" w:rsidR="001D4D80" w:rsidRPr="00E825C7" w:rsidRDefault="001D4D80" w:rsidP="00E825C7">
      <w:pPr>
        <w:spacing w:line="276" w:lineRule="auto"/>
        <w:jc w:val="center"/>
        <w:rPr>
          <w:rFonts w:ascii="Calibri Light" w:hAnsi="Calibri Light" w:cs="Menlo"/>
        </w:rPr>
      </w:pPr>
    </w:p>
    <w:p w14:paraId="2AEE0930" w14:textId="6E9F7945" w:rsidR="00377BA1" w:rsidRPr="00BA1E1A" w:rsidRDefault="00913AAC" w:rsidP="00BA1E1A">
      <w:pPr>
        <w:pStyle w:val="ListParagraph"/>
        <w:numPr>
          <w:ilvl w:val="1"/>
          <w:numId w:val="25"/>
        </w:numPr>
        <w:spacing w:line="276" w:lineRule="auto"/>
        <w:rPr>
          <w:rFonts w:ascii="Calibri Light" w:hAnsi="Calibri Light" w:cs="Menlo"/>
        </w:rPr>
      </w:pPr>
      <w:r w:rsidRPr="00BA1E1A">
        <w:rPr>
          <w:rFonts w:ascii="Calibri" w:hAnsi="Calibri" w:cs="Menlo"/>
          <w:b/>
          <w:bCs/>
        </w:rPr>
        <w:t>Load the input image</w:t>
      </w:r>
      <w:r w:rsidR="0018797A" w:rsidRPr="00BA1E1A">
        <w:rPr>
          <w:rFonts w:ascii="Calibri" w:hAnsi="Calibri" w:cs="Menlo"/>
          <w:b/>
          <w:bCs/>
        </w:rPr>
        <w:t>.</w:t>
      </w:r>
      <w:r w:rsidR="00451EEB" w:rsidRPr="00451EEB">
        <w:rPr>
          <w:noProof/>
        </w:rPr>
        <w:t xml:space="preserve"> </w:t>
      </w:r>
      <w:r w:rsidR="00451EEB" w:rsidRPr="00451EEB">
        <w:rPr>
          <w:noProof/>
          <w:shd w:val="clear" w:color="auto" w:fill="E9A3A4"/>
        </w:rPr>
        <w:t xml:space="preserve"> </w:t>
      </w:r>
      <w:proofErr w:type="gramStart"/>
      <w:r w:rsidR="00451EEB" w:rsidRPr="00451EEB">
        <w:rPr>
          <w:rFonts w:ascii="Calibri" w:hAnsi="Calibri"/>
          <w:b/>
          <w:bCs/>
          <w:noProof/>
          <w:color w:val="C00000"/>
          <w:shd w:val="clear" w:color="auto" w:fill="E9A3A4"/>
        </w:rPr>
        <w:t xml:space="preserve">A </w:t>
      </w:r>
      <w:r w:rsidR="0018797A">
        <w:rPr>
          <w:rFonts w:ascii="Calibri Light" w:hAnsi="Calibri Light" w:cs="Menlo"/>
        </w:rPr>
        <w:t xml:space="preserve"> </w:t>
      </w:r>
      <w:r w:rsidR="0018797A" w:rsidRPr="00BA1E1A">
        <w:rPr>
          <w:rFonts w:ascii="Calibri Light" w:hAnsi="Calibri Light" w:cs="Menlo"/>
        </w:rPr>
        <w:t>If</w:t>
      </w:r>
      <w:proofErr w:type="gramEnd"/>
      <w:r w:rsidR="0018797A" w:rsidRPr="00BA1E1A">
        <w:rPr>
          <w:rFonts w:ascii="Calibri Light" w:hAnsi="Calibri Light" w:cs="Menlo"/>
        </w:rPr>
        <w:t xml:space="preserve"> you completed Part II, it should be located at </w:t>
      </w:r>
      <w:r w:rsidR="0018797A" w:rsidRPr="00BA1E1A">
        <w:rPr>
          <w:rFonts w:ascii="Menlo" w:hAnsi="Menlo" w:cs="Menlo"/>
          <w:sz w:val="22"/>
          <w:szCs w:val="22"/>
        </w:rPr>
        <w:t>/Users/</w:t>
      </w:r>
      <w:r w:rsidR="002275C0">
        <w:rPr>
          <w:rFonts w:ascii="Menlo" w:hAnsi="Menlo" w:cs="Menlo"/>
          <w:sz w:val="22"/>
          <w:szCs w:val="22"/>
        </w:rPr>
        <w:t>&lt;username&gt;</w:t>
      </w:r>
      <w:r w:rsidR="0018797A" w:rsidRPr="00BA1E1A">
        <w:rPr>
          <w:rFonts w:ascii="Menlo" w:hAnsi="Menlo" w:cs="Menlo"/>
          <w:sz w:val="22"/>
          <w:szCs w:val="22"/>
        </w:rPr>
        <w:t>/</w:t>
      </w:r>
      <w:proofErr w:type="spellStart"/>
      <w:r w:rsidR="0018797A" w:rsidRPr="00BA1E1A">
        <w:rPr>
          <w:rFonts w:ascii="Menlo" w:hAnsi="Menlo" w:cs="Menlo"/>
          <w:sz w:val="22"/>
          <w:szCs w:val="22"/>
        </w:rPr>
        <w:t>WFSC_guiding</w:t>
      </w:r>
      <w:proofErr w:type="spellEnd"/>
      <w:r w:rsidR="0018797A" w:rsidRPr="00BA1E1A">
        <w:rPr>
          <w:rFonts w:ascii="Menlo" w:hAnsi="Menlo" w:cs="Menlo"/>
          <w:sz w:val="22"/>
          <w:szCs w:val="22"/>
        </w:rPr>
        <w:t>/WFR</w:t>
      </w:r>
      <w:r w:rsidR="009E0AA8">
        <w:rPr>
          <w:rFonts w:ascii="Menlo" w:hAnsi="Menlo" w:cs="Menlo"/>
          <w:sz w:val="22"/>
          <w:szCs w:val="22"/>
        </w:rPr>
        <w:t>September</w:t>
      </w:r>
      <w:r w:rsidR="0018797A" w:rsidRPr="00BA1E1A">
        <w:rPr>
          <w:rFonts w:ascii="Menlo" w:hAnsi="Menlo" w:cs="Menlo"/>
          <w:sz w:val="22"/>
          <w:szCs w:val="22"/>
        </w:rPr>
        <w:t>2018/</w:t>
      </w:r>
      <w:proofErr w:type="spellStart"/>
      <w:r w:rsidR="0018797A" w:rsidRPr="00BA1E1A">
        <w:rPr>
          <w:rFonts w:ascii="Menlo" w:hAnsi="Menlo" w:cs="Menlo"/>
          <w:sz w:val="22"/>
          <w:szCs w:val="22"/>
        </w:rPr>
        <w:t>ote</w:t>
      </w:r>
      <w:proofErr w:type="spellEnd"/>
      <w:r w:rsidR="0018797A" w:rsidRPr="00BA1E1A">
        <w:rPr>
          <w:rFonts w:ascii="Menlo" w:hAnsi="Menlo" w:cs="Menlo"/>
          <w:sz w:val="22"/>
          <w:szCs w:val="22"/>
        </w:rPr>
        <w:t>{#}/</w:t>
      </w:r>
    </w:p>
    <w:p w14:paraId="447691EF" w14:textId="77777777" w:rsidR="00722A5F" w:rsidRDefault="00377BA1" w:rsidP="0018797A">
      <w:pPr>
        <w:pStyle w:val="ListParagraph"/>
        <w:spacing w:line="276" w:lineRule="auto"/>
        <w:ind w:left="1800"/>
        <w:rPr>
          <w:rFonts w:ascii="Calibri Light" w:hAnsi="Calibri Light" w:cs="Menlo"/>
        </w:rPr>
      </w:pPr>
      <w:r>
        <w:rPr>
          <w:rFonts w:ascii="Menlo" w:hAnsi="Menlo" w:cs="Menlo"/>
          <w:sz w:val="22"/>
          <w:szCs w:val="22"/>
        </w:rPr>
        <w:t>{</w:t>
      </w:r>
      <w:proofErr w:type="spellStart"/>
      <w:r w:rsidR="0018797A" w:rsidRPr="0018797A">
        <w:rPr>
          <w:rFonts w:ascii="Menlo" w:hAnsi="Menlo" w:cs="Menlo"/>
          <w:sz w:val="22"/>
          <w:szCs w:val="22"/>
        </w:rPr>
        <w:t>NIRCam_</w:t>
      </w:r>
      <w:r>
        <w:rPr>
          <w:rFonts w:ascii="Menlo" w:hAnsi="Menlo" w:cs="Menlo"/>
          <w:sz w:val="22"/>
          <w:szCs w:val="22"/>
        </w:rPr>
        <w:t>filename</w:t>
      </w:r>
      <w:proofErr w:type="spellEnd"/>
      <w:proofErr w:type="gramStart"/>
      <w:r>
        <w:rPr>
          <w:rFonts w:ascii="Menlo" w:hAnsi="Menlo" w:cs="Menlo"/>
          <w:sz w:val="22"/>
          <w:szCs w:val="22"/>
        </w:rPr>
        <w:t>}</w:t>
      </w:r>
      <w:r w:rsidR="0018797A" w:rsidRPr="0018797A">
        <w:rPr>
          <w:rFonts w:ascii="Menlo" w:hAnsi="Menlo" w:cs="Menlo"/>
          <w:sz w:val="22"/>
          <w:szCs w:val="22"/>
        </w:rPr>
        <w:t>.fits</w:t>
      </w:r>
      <w:proofErr w:type="gramEnd"/>
      <w:r w:rsidR="0018797A" w:rsidRPr="0018797A">
        <w:rPr>
          <w:rFonts w:ascii="Calibri Light" w:hAnsi="Calibri Light" w:cs="Menlo"/>
        </w:rPr>
        <w:t xml:space="preserve">, where </w:t>
      </w:r>
      <w:proofErr w:type="spellStart"/>
      <w:r w:rsidR="0018797A" w:rsidRPr="0018797A">
        <w:rPr>
          <w:rFonts w:ascii="Menlo" w:hAnsi="Menlo" w:cs="Menlo"/>
          <w:sz w:val="22"/>
          <w:szCs w:val="22"/>
        </w:rPr>
        <w:t>ote</w:t>
      </w:r>
      <w:proofErr w:type="spellEnd"/>
      <w:r w:rsidR="0018797A" w:rsidRPr="0018797A">
        <w:rPr>
          <w:rFonts w:ascii="Menlo" w:hAnsi="Menlo" w:cs="Menlo"/>
          <w:sz w:val="22"/>
          <w:szCs w:val="22"/>
        </w:rPr>
        <w:t>{#}</w:t>
      </w:r>
      <w:r w:rsidR="0018797A" w:rsidRPr="0018797A">
        <w:rPr>
          <w:rFonts w:ascii="Calibri Light" w:hAnsi="Calibri Light" w:cs="Menlo"/>
        </w:rPr>
        <w:t xml:space="preserve"> is the OTE number as defined in Part II.</w:t>
      </w:r>
    </w:p>
    <w:p w14:paraId="2104CA9C" w14:textId="30964B04" w:rsidR="0018797A" w:rsidRPr="0018797A" w:rsidRDefault="00722A5F" w:rsidP="0018797A">
      <w:pPr>
        <w:pStyle w:val="ListParagraph"/>
        <w:spacing w:line="276" w:lineRule="auto"/>
        <w:ind w:left="1800"/>
        <w:rPr>
          <w:rFonts w:ascii="Calibri Light" w:hAnsi="Calibri Light" w:cs="Menlo"/>
        </w:rPr>
      </w:pPr>
      <w:r>
        <w:rPr>
          <w:rFonts w:ascii="Calibri Light" w:hAnsi="Calibri Light" w:cs="Menlo"/>
        </w:rPr>
        <w:t>A preview of the image and the full path to the image will appear in the Image Preview box at right.</w:t>
      </w:r>
    </w:p>
    <w:p w14:paraId="2FEAC8B1" w14:textId="30C84AA9" w:rsidR="0018797A" w:rsidRDefault="00913AAC" w:rsidP="0018797A">
      <w:pPr>
        <w:pStyle w:val="ListParagraph"/>
        <w:numPr>
          <w:ilvl w:val="1"/>
          <w:numId w:val="25"/>
        </w:numPr>
        <w:spacing w:line="276" w:lineRule="auto"/>
        <w:rPr>
          <w:rFonts w:ascii="Calibri Light" w:hAnsi="Calibri Light" w:cs="Menlo"/>
        </w:rPr>
      </w:pPr>
      <w:r w:rsidRPr="00BA1E1A">
        <w:rPr>
          <w:rFonts w:ascii="Calibri" w:hAnsi="Calibri" w:cs="Menlo"/>
          <w:b/>
          <w:bCs/>
        </w:rPr>
        <w:t xml:space="preserve">Specify the </w:t>
      </w:r>
      <w:proofErr w:type="gramStart"/>
      <w:r w:rsidRPr="00BA1E1A">
        <w:rPr>
          <w:rFonts w:ascii="Calibri" w:hAnsi="Calibri" w:cs="Menlo"/>
          <w:b/>
          <w:bCs/>
        </w:rPr>
        <w:t>guider</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B</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that the final image should simulate</w:t>
      </w:r>
      <w:r w:rsidR="00BA1E1A">
        <w:rPr>
          <w:rFonts w:ascii="Calibri Light" w:hAnsi="Calibri Light" w:cs="Menlo"/>
        </w:rPr>
        <w:t>.</w:t>
      </w:r>
      <w:r w:rsidR="009E0AA8">
        <w:rPr>
          <w:rFonts w:ascii="Calibri Light" w:hAnsi="Calibri Light" w:cs="Menlo"/>
        </w:rPr>
        <w:t xml:space="preserve"> If this is not clear, check the APT file.</w:t>
      </w:r>
    </w:p>
    <w:p w14:paraId="51E9E951" w14:textId="04B62E8A" w:rsidR="0018797A" w:rsidRPr="0018797A" w:rsidRDefault="00913AAC" w:rsidP="0018797A">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 xml:space="preserve">Specify a root </w:t>
      </w:r>
      <w:proofErr w:type="gramStart"/>
      <w:r w:rsidRPr="0018797A">
        <w:rPr>
          <w:rFonts w:ascii="Calibri" w:hAnsi="Calibri" w:cs="Menlo"/>
          <w:b/>
          <w:bCs/>
        </w:rPr>
        <w:t>name</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C</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 xml:space="preserve">, if different than the default name that was created when the input image was uploaded. The root will be used to </w:t>
      </w:r>
      <w:proofErr w:type="spellStart"/>
      <w:r w:rsidRPr="0018797A">
        <w:rPr>
          <w:rFonts w:ascii="Calibri Light" w:hAnsi="Calibri Light" w:cs="Times New Roman"/>
        </w:rPr>
        <w:t>to</w:t>
      </w:r>
      <w:proofErr w:type="spellEnd"/>
      <w:r w:rsidRPr="0018797A">
        <w:rPr>
          <w:rFonts w:ascii="Calibri Light" w:hAnsi="Calibri Light" w:cs="Times New Roman"/>
        </w:rPr>
        <w:t xml:space="preserve">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3FD079D9" w14:textId="4D65E56C" w:rsidR="0018797A" w:rsidRPr="0018797A" w:rsidRDefault="0018797A" w:rsidP="0018797A">
      <w:pPr>
        <w:pStyle w:val="ListParagraph"/>
        <w:numPr>
          <w:ilvl w:val="1"/>
          <w:numId w:val="25"/>
        </w:numPr>
        <w:spacing w:line="276" w:lineRule="auto"/>
        <w:rPr>
          <w:rFonts w:ascii="Calibri Light" w:hAnsi="Calibri Light" w:cs="Menlo"/>
        </w:rPr>
      </w:pPr>
      <w:r w:rsidRPr="00BA1E1A">
        <w:rPr>
          <w:rFonts w:ascii="Calibri" w:hAnsi="Calibri" w:cs="Menlo"/>
          <w:b/>
          <w:bCs/>
        </w:rPr>
        <w:t>C</w:t>
      </w:r>
      <w:r w:rsidR="00913AAC" w:rsidRPr="00BA1E1A">
        <w:rPr>
          <w:rFonts w:ascii="Calibri" w:hAnsi="Calibri" w:cs="Menlo"/>
          <w:b/>
          <w:bCs/>
        </w:rPr>
        <w:t xml:space="preserve">hange the out </w:t>
      </w:r>
      <w:proofErr w:type="gramStart"/>
      <w:r w:rsidR="00913AAC" w:rsidRPr="00BA1E1A">
        <w:rPr>
          <w:rFonts w:ascii="Calibri" w:hAnsi="Calibri" w:cs="Menlo"/>
          <w:b/>
          <w:bCs/>
        </w:rPr>
        <w:t>directory</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D</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913AAC" w:rsidRPr="00BA1E1A">
        <w:rPr>
          <w:rFonts w:ascii="Calibri" w:hAnsi="Calibri" w:cs="Menlo"/>
          <w:b/>
          <w:bCs/>
        </w:rPr>
        <w:t>,</w:t>
      </w:r>
      <w:r w:rsidR="00913AAC" w:rsidRPr="0018797A">
        <w:rPr>
          <w:rFonts w:ascii="Calibri Light" w:hAnsi="Calibri Light" w:cs="Menlo"/>
        </w:rPr>
        <w:t xml:space="preserve"> which </w:t>
      </w:r>
      <w:r w:rsidR="00913AAC" w:rsidRPr="0018797A">
        <w:rPr>
          <w:rFonts w:ascii="Calibri Light" w:hAnsi="Calibri Light" w:cs="Times New Roman"/>
        </w:rPr>
        <w:t xml:space="preserve">determines where the </w:t>
      </w:r>
      <w:r w:rsidR="00913AAC" w:rsidRPr="0018797A">
        <w:rPr>
          <w:rFonts w:ascii="Menlo" w:hAnsi="Menlo" w:cs="Menlo"/>
          <w:sz w:val="22"/>
          <w:szCs w:val="22"/>
        </w:rPr>
        <w:t>out/</w:t>
      </w:r>
      <w:r w:rsidR="00913AAC" w:rsidRPr="0018797A">
        <w:rPr>
          <w:rFonts w:ascii="Calibri Light" w:hAnsi="Calibri Light" w:cs="Times New Roman"/>
        </w:rPr>
        <w:t xml:space="preserve"> directory will be placed</w:t>
      </w:r>
      <w:r>
        <w:rPr>
          <w:rFonts w:ascii="Calibri Light" w:hAnsi="Calibri Light" w:cs="Times New Roman"/>
        </w:rPr>
        <w:t xml:space="preserve">, to </w:t>
      </w:r>
      <w:r w:rsidRPr="0018797A">
        <w:rPr>
          <w:rFonts w:ascii="Menlo" w:hAnsi="Menlo" w:cs="Menlo"/>
          <w:sz w:val="22"/>
          <w:szCs w:val="22"/>
        </w:rPr>
        <w:t>/Users/</w:t>
      </w:r>
      <w:r w:rsidR="009E0AA8">
        <w:rPr>
          <w:rFonts w:ascii="Menlo" w:hAnsi="Menlo" w:cs="Menlo"/>
          <w:sz w:val="22"/>
          <w:szCs w:val="22"/>
        </w:rPr>
        <w:t>&lt;username&gt;</w:t>
      </w:r>
      <w:r w:rsidRPr="0018797A">
        <w:rPr>
          <w:rFonts w:ascii="Menlo" w:hAnsi="Menlo" w:cs="Menlo"/>
          <w:sz w:val="22"/>
          <w:szCs w:val="22"/>
        </w:rPr>
        <w:t>/</w:t>
      </w:r>
      <w:proofErr w:type="spellStart"/>
      <w:r w:rsidRPr="0018797A">
        <w:rPr>
          <w:rFonts w:ascii="Menlo" w:hAnsi="Menlo" w:cs="Menlo"/>
          <w:sz w:val="22"/>
          <w:szCs w:val="22"/>
        </w:rPr>
        <w:t>WFSC_guiding</w:t>
      </w:r>
      <w:proofErr w:type="spellEnd"/>
      <w:r w:rsidRPr="0018797A">
        <w:rPr>
          <w:rFonts w:ascii="Menlo" w:hAnsi="Menlo" w:cs="Menlo"/>
          <w:sz w:val="22"/>
          <w:szCs w:val="22"/>
        </w:rPr>
        <w:t>/WFR</w:t>
      </w:r>
      <w:r w:rsidR="009E0AA8">
        <w:rPr>
          <w:rFonts w:ascii="Menlo" w:hAnsi="Menlo" w:cs="Menlo"/>
          <w:sz w:val="22"/>
          <w:szCs w:val="22"/>
        </w:rPr>
        <w:t>September</w:t>
      </w:r>
      <w:r w:rsidRPr="0018797A">
        <w:rPr>
          <w:rFonts w:ascii="Menlo" w:hAnsi="Menlo" w:cs="Menlo"/>
          <w:sz w:val="22"/>
          <w:szCs w:val="22"/>
        </w:rPr>
        <w:t>2018/</w:t>
      </w:r>
      <w:proofErr w:type="spellStart"/>
      <w:r w:rsidRPr="0018797A">
        <w:rPr>
          <w:rFonts w:ascii="Menlo" w:hAnsi="Menlo" w:cs="Menlo"/>
          <w:sz w:val="22"/>
          <w:szCs w:val="22"/>
        </w:rPr>
        <w:t>ote</w:t>
      </w:r>
      <w:proofErr w:type="spellEnd"/>
      <w:r w:rsidRPr="0018797A">
        <w:rPr>
          <w:rFonts w:ascii="Menlo" w:hAnsi="Menlo" w:cs="Menlo"/>
          <w:sz w:val="22"/>
          <w:szCs w:val="22"/>
        </w:rPr>
        <w:t>{</w:t>
      </w:r>
      <w:r>
        <w:rPr>
          <w:rFonts w:ascii="Menlo" w:hAnsi="Menlo" w:cs="Menlo"/>
          <w:sz w:val="22"/>
          <w:szCs w:val="22"/>
        </w:rPr>
        <w:t>#</w:t>
      </w:r>
      <w:r w:rsidRPr="0018797A">
        <w:rPr>
          <w:rFonts w:ascii="Menlo" w:hAnsi="Menlo" w:cs="Menlo"/>
          <w:sz w:val="22"/>
          <w:szCs w:val="22"/>
        </w:rPr>
        <w:t>}/</w:t>
      </w:r>
    </w:p>
    <w:p w14:paraId="6AEA9FF8" w14:textId="77777777" w:rsidR="00B96FF6" w:rsidRPr="00B96FF6" w:rsidRDefault="00B96FF6" w:rsidP="00B96FF6">
      <w:pPr>
        <w:pStyle w:val="ListParagraph"/>
        <w:spacing w:line="276" w:lineRule="auto"/>
        <w:ind w:left="1080"/>
        <w:rPr>
          <w:rFonts w:ascii="Calibri Light" w:hAnsi="Calibri Light" w:cs="Menlo"/>
        </w:rPr>
      </w:pPr>
    </w:p>
    <w:p w14:paraId="40814BCB" w14:textId="3D6DEB90" w:rsidR="00722A5F" w:rsidRPr="00644BA6" w:rsidRDefault="00BA1E1A" w:rsidP="0018797A">
      <w:pPr>
        <w:pStyle w:val="ListParagraph"/>
        <w:numPr>
          <w:ilvl w:val="0"/>
          <w:numId w:val="25"/>
        </w:numPr>
        <w:spacing w:line="276" w:lineRule="auto"/>
        <w:rPr>
          <w:rFonts w:ascii="Calibri Light" w:hAnsi="Calibri Light" w:cs="Menlo"/>
        </w:rPr>
      </w:pPr>
      <w:r>
        <w:rPr>
          <w:rFonts w:ascii="Calibri Light" w:hAnsi="Calibri Light" w:cs="Times New Roman"/>
        </w:rPr>
        <w:t>Set i</w:t>
      </w:r>
      <w:r w:rsidR="0018797A">
        <w:rPr>
          <w:rFonts w:ascii="Calibri Light" w:hAnsi="Calibri Light" w:cs="Times New Roman"/>
        </w:rPr>
        <w:t>mage conversion parameters:</w:t>
      </w:r>
      <w:r w:rsidR="009C0CB2">
        <w:rPr>
          <w:rFonts w:ascii="Calibri Light" w:hAnsi="Calibri Light" w:cs="Times New Roman"/>
        </w:rPr>
        <w:t xml:space="preserve"> (Note: The steps labelled “optional” below </w:t>
      </w:r>
      <w:proofErr w:type="spellStart"/>
      <w:r w:rsidR="009C0CB2">
        <w:rPr>
          <w:rFonts w:ascii="Calibri Light" w:hAnsi="Calibri Light" w:cs="Times New Roman"/>
        </w:rPr>
        <w:t>wil</w:t>
      </w:r>
      <w:proofErr w:type="spellEnd"/>
      <w:r w:rsidR="009C0CB2">
        <w:rPr>
          <w:rFonts w:ascii="Calibri Light" w:hAnsi="Calibri Light" w:cs="Times New Roman"/>
        </w:rPr>
        <w:t xml:space="preserve"> create higher fidelity images but are not necessary for image testing at this stage)</w:t>
      </w:r>
    </w:p>
    <w:p w14:paraId="73CD425A" w14:textId="2D81A240" w:rsidR="00644BA6" w:rsidRPr="002175F0" w:rsidRDefault="00644BA6" w:rsidP="00644BA6">
      <w:pPr>
        <w:pStyle w:val="ListParagraph"/>
        <w:spacing w:line="276" w:lineRule="auto"/>
        <w:ind w:left="1080"/>
        <w:rPr>
          <w:rFonts w:ascii="Calibri Light" w:hAnsi="Calibri Light" w:cs="Menlo"/>
        </w:rPr>
      </w:pPr>
    </w:p>
    <w:p w14:paraId="4A9D03EE" w14:textId="77777777" w:rsidR="007B2A1A" w:rsidRDefault="003A0487" w:rsidP="007B2A1A">
      <w:pPr>
        <w:keepNext/>
        <w:spacing w:line="276" w:lineRule="auto"/>
        <w:jc w:val="center"/>
      </w:pPr>
      <w:r>
        <w:rPr>
          <w:noProof/>
        </w:rPr>
        <mc:AlternateContent>
          <mc:Choice Requires="wps">
            <w:drawing>
              <wp:anchor distT="0" distB="0" distL="114300" distR="114300" simplePos="0" relativeHeight="251680768" behindDoc="0" locked="0" layoutInCell="1" allowOverlap="1" wp14:anchorId="68B5FB61" wp14:editId="1A3125E5">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A79F6A0" w14:textId="765AE746" w:rsidR="00D67106" w:rsidRPr="00644BA6" w:rsidRDefault="00D67106"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FB61" id="Text Box 64" o:spid="_x0000_s1032" type="#_x0000_t202" style="position:absolute;left:0;text-align:left;margin-left:460.6pt;margin-top:118.8pt;width:14.4pt;height:1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0A79F6A0" w14:textId="765AE746" w:rsidR="00D67106" w:rsidRPr="00644BA6" w:rsidRDefault="00D67106"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46C3232" wp14:editId="24775A0D">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47F701"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3232" id="Text Box 63" o:spid="_x0000_s1033" type="#_x0000_t202" style="position:absolute;left:0;text-align:left;margin-left:66.9pt;margin-top:94.35pt;width:14.4pt;height:1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4D47F701"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5D9EF5C" wp14:editId="05C028EF">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B6CFA0"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9EF5C" id="Text Box 62" o:spid="_x0000_s1034" type="#_x0000_t202" style="position:absolute;left:0;text-align:left;margin-left:66.9pt;margin-top:77.5pt;width:14.4pt;height:1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31B6CFA0"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sidR="004C6896">
        <w:rPr>
          <w:noProof/>
        </w:rPr>
        <mc:AlternateContent>
          <mc:Choice Requires="wps">
            <w:drawing>
              <wp:anchor distT="0" distB="0" distL="114300" distR="114300" simplePos="0" relativeHeight="251675648" behindDoc="0" locked="0" layoutInCell="1" allowOverlap="1" wp14:anchorId="75394518" wp14:editId="0623354D">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46C7FF7"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4518" id="Text Box 60" o:spid="_x0000_s1035" type="#_x0000_t202" style="position:absolute;left:0;text-align:left;margin-left:67.1pt;margin-top:39.2pt;width:14.4pt;height:1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46C7FF7"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sidR="00CE738E">
        <w:rPr>
          <w:noProof/>
        </w:rPr>
        <mc:AlternateContent>
          <mc:Choice Requires="wps">
            <w:drawing>
              <wp:anchor distT="0" distB="0" distL="114300" distR="114300" simplePos="0" relativeHeight="251676672" behindDoc="0" locked="0" layoutInCell="1" allowOverlap="1" wp14:anchorId="317C2DD5" wp14:editId="0FC073D0">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75DD47"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2DD5" id="Text Box 61" o:spid="_x0000_s1036" type="#_x0000_t202" style="position:absolute;left:0;text-align:left;margin-left:66.65pt;margin-top:60.85pt;width:14.4pt;height:1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5175DD47"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sidR="00E825C7">
        <w:rPr>
          <w:rFonts w:ascii="Calibri Light" w:hAnsi="Calibri Light" w:cs="Menlo"/>
          <w:noProof/>
        </w:rPr>
        <w:drawing>
          <wp:inline distT="0" distB="0" distL="0" distR="0" wp14:anchorId="498176A0" wp14:editId="13C4EAB3">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488BAC52" w14:textId="6D603CD5" w:rsidR="002175F0" w:rsidRPr="002175F0" w:rsidRDefault="007B2A1A" w:rsidP="007B2A1A">
      <w:pPr>
        <w:pStyle w:val="Caption"/>
        <w:jc w:val="center"/>
        <w:rPr>
          <w:rFonts w:ascii="Calibri Light" w:hAnsi="Calibri Light" w:cs="Menlo"/>
        </w:rPr>
      </w:pPr>
      <w:r>
        <w:t xml:space="preserve">Figure </w:t>
      </w:r>
      <w:fldSimple w:instr=" SEQ Figure \* ARABIC ">
        <w:r w:rsidR="003D6F7D">
          <w:rPr>
            <w:noProof/>
          </w:rPr>
          <w:t>3</w:t>
        </w:r>
      </w:fldSimple>
      <w:r>
        <w:t xml:space="preserve"> - Image Converter section of the Main GUI</w:t>
      </w:r>
    </w:p>
    <w:p w14:paraId="7D32D50C" w14:textId="5DDD84B2" w:rsidR="0018797A" w:rsidRPr="0018797A" w:rsidRDefault="0018797A" w:rsidP="00722A5F">
      <w:pPr>
        <w:pStyle w:val="ListParagraph"/>
        <w:spacing w:line="276" w:lineRule="auto"/>
        <w:ind w:left="0"/>
        <w:jc w:val="center"/>
        <w:rPr>
          <w:rFonts w:ascii="Calibri Light" w:hAnsi="Calibri Light" w:cs="Menlo"/>
        </w:rPr>
      </w:pPr>
    </w:p>
    <w:p w14:paraId="61A46BE0" w14:textId="2EBA0609" w:rsidR="00364756"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00364756" w:rsidRPr="009C0CB2">
        <w:rPr>
          <w:rFonts w:ascii="Calibri" w:hAnsi="Calibri" w:cs="Menlo"/>
          <w:b/>
          <w:bCs/>
        </w:rPr>
        <w:t>imulate t</w:t>
      </w:r>
      <w:r w:rsidR="00364756" w:rsidRPr="00BA1E1A">
        <w:rPr>
          <w:rFonts w:ascii="Calibri" w:hAnsi="Calibri" w:cs="Menlo"/>
          <w:b/>
          <w:bCs/>
        </w:rPr>
        <w:t xml:space="preserve">he effects of coarse </w:t>
      </w:r>
      <w:proofErr w:type="gramStart"/>
      <w:r w:rsidR="00364756" w:rsidRPr="00BA1E1A">
        <w:rPr>
          <w:rFonts w:ascii="Calibri" w:hAnsi="Calibri" w:cs="Menlo"/>
          <w:b/>
          <w:bCs/>
        </w:rPr>
        <w:t>pointing</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rFonts w:ascii="Calibri" w:hAnsi="Calibri"/>
          <w:b/>
          <w:bCs/>
          <w:noProof/>
          <w:color w:val="BF8F00" w:themeColor="accent4" w:themeShade="BF"/>
          <w:shd w:val="clear" w:color="auto" w:fill="FFF2CC" w:themeFill="accent4" w:themeFillTint="33"/>
        </w:rPr>
        <w:t>A</w:t>
      </w:r>
      <w:proofErr w:type="gramEnd"/>
      <w:r w:rsidR="003A0487" w:rsidRPr="00644BA6">
        <w:rPr>
          <w:rFonts w:ascii="Calibri" w:hAnsi="Calibri"/>
          <w:b/>
          <w:bCs/>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00364756">
        <w:rPr>
          <w:rFonts w:ascii="Calibri Light" w:hAnsi="Calibri Light" w:cs="Menlo"/>
        </w:rPr>
        <w:t xml:space="preserve">by specifying the jitter rate of the observatory. A jitter rate of 0.7 </w:t>
      </w:r>
      <w:proofErr w:type="spellStart"/>
      <w:r w:rsidR="00364756">
        <w:rPr>
          <w:rFonts w:ascii="Calibri Light" w:hAnsi="Calibri Light" w:cs="Menlo"/>
        </w:rPr>
        <w:t>arcsec</w:t>
      </w:r>
      <w:proofErr w:type="spellEnd"/>
      <w:r w:rsidR="00364756">
        <w:rPr>
          <w:rFonts w:ascii="Calibri Light" w:hAnsi="Calibri Light" w:cs="Menlo"/>
        </w:rPr>
        <w:t>/sec creates images that are similar to ITM simulations in coarse point. Otherwise, ensure the “Add jitter rate” box is unchecked.</w:t>
      </w:r>
    </w:p>
    <w:p w14:paraId="3AB5679C" w14:textId="7BD65531" w:rsidR="00913AAC" w:rsidRP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proofErr w:type="gramStart"/>
      <w:r w:rsidRPr="00BA1E1A">
        <w:rPr>
          <w:rFonts w:ascii="Calibri" w:hAnsi="Calibri" w:cs="Menlo"/>
          <w:b/>
          <w:bCs/>
        </w:rPr>
        <w:t>instrument</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b/>
          <w:noProof/>
          <w:color w:val="BF8F00" w:themeColor="accent4" w:themeShade="BF"/>
          <w:shd w:val="clear" w:color="auto" w:fill="FFF2CC" w:themeFill="accent4" w:themeFillTint="33"/>
        </w:rPr>
        <w:t>B</w:t>
      </w:r>
      <w:proofErr w:type="gramEnd"/>
      <w:r w:rsidR="003A0487" w:rsidRPr="00644BA6">
        <w:rPr>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Pr="00BA1E1A">
        <w:rPr>
          <w:rFonts w:ascii="Calibri" w:hAnsi="Calibri" w:cs="Menlo"/>
          <w:b/>
          <w:bCs/>
        </w:rPr>
        <w:t>and NIRCam detector</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C</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Pr>
          <w:rFonts w:ascii="Calibri Light" w:hAnsi="Calibri Light" w:cs="Menlo"/>
        </w:rPr>
        <w:t xml:space="preserve">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w:t>
      </w:r>
      <w:proofErr w:type="spellStart"/>
      <w:r w:rsidRPr="00A02FCE">
        <w:rPr>
          <w:rFonts w:ascii="Menlo" w:hAnsi="Menlo" w:cs="Menlo"/>
          <w:sz w:val="22"/>
          <w:szCs w:val="22"/>
        </w:rPr>
        <w:t>FGS_imgs</w:t>
      </w:r>
      <w:proofErr w:type="spellEnd"/>
      <w:r w:rsidRPr="00A02FCE">
        <w:rPr>
          <w:rFonts w:ascii="Menlo" w:hAnsi="Menlo" w:cs="Menlo"/>
          <w:sz w:val="22"/>
          <w:szCs w:val="22"/>
        </w:rPr>
        <w:t>/{</w:t>
      </w:r>
      <w:proofErr w:type="spellStart"/>
      <w:r w:rsidRPr="00A02FCE">
        <w:rPr>
          <w:rFonts w:ascii="Menlo" w:hAnsi="Menlo" w:cs="Menlo"/>
          <w:sz w:val="22"/>
          <w:szCs w:val="22"/>
        </w:rPr>
        <w:t>input_</w:t>
      </w:r>
      <w:proofErr w:type="gramStart"/>
      <w:r w:rsidRPr="00A02FCE">
        <w:rPr>
          <w:rFonts w:ascii="Menlo" w:hAnsi="Menlo" w:cs="Menlo"/>
          <w:sz w:val="22"/>
          <w:szCs w:val="22"/>
        </w:rPr>
        <w:t>image</w:t>
      </w:r>
      <w:proofErr w:type="spellEnd"/>
      <w:r w:rsidRPr="00A02FCE">
        <w:rPr>
          <w:rFonts w:ascii="Menlo" w:hAnsi="Menlo" w:cs="Menlo"/>
          <w:sz w:val="22"/>
          <w:szCs w:val="22"/>
        </w:rPr>
        <w:t>}_</w:t>
      </w:r>
      <w:proofErr w:type="gramEnd"/>
      <w:r w:rsidRPr="00A02FCE">
        <w:rPr>
          <w:rFonts w:ascii="Menlo" w:hAnsi="Menlo" w:cs="Menlo"/>
          <w:sz w:val="22"/>
          <w:szCs w:val="22"/>
        </w:rPr>
        <w:t>G{guider}.fits</w:t>
      </w:r>
    </w:p>
    <w:p w14:paraId="4EBDEEE6" w14:textId="318655CC" w:rsidR="00913AAC" w:rsidRDefault="009C0CB2" w:rsidP="0018797A">
      <w:pPr>
        <w:pStyle w:val="ListParagraph"/>
        <w:numPr>
          <w:ilvl w:val="1"/>
          <w:numId w:val="25"/>
        </w:numPr>
        <w:spacing w:line="276" w:lineRule="auto"/>
        <w:rPr>
          <w:rFonts w:ascii="Calibri Light" w:hAnsi="Calibri Light" w:cs="Menlo"/>
        </w:rPr>
      </w:pPr>
      <w:r>
        <w:rPr>
          <w:rFonts w:ascii="Calibri Light" w:hAnsi="Calibri Light" w:cs="Menlo"/>
        </w:rPr>
        <w:t>(Optional) You can</w:t>
      </w:r>
      <w:r w:rsidR="00913AAC">
        <w:rPr>
          <w:rFonts w:ascii="Calibri Light" w:hAnsi="Calibri Light" w:cs="Menlo"/>
        </w:rPr>
        <w:t xml:space="preserve"> specify the </w:t>
      </w:r>
      <w:r w:rsidR="00913AAC" w:rsidRPr="00BA1E1A">
        <w:rPr>
          <w:rFonts w:ascii="Calibri" w:hAnsi="Calibri" w:cs="Menlo"/>
          <w:b/>
          <w:bCs/>
        </w:rPr>
        <w:t xml:space="preserve">magnitude or counts </w:t>
      </w:r>
      <w:r w:rsidR="0018797A" w:rsidRPr="00BA1E1A">
        <w:rPr>
          <w:rFonts w:ascii="Calibri" w:hAnsi="Calibri" w:cs="Menlo"/>
          <w:b/>
          <w:bCs/>
        </w:rPr>
        <w:t xml:space="preserve">for the </w:t>
      </w:r>
      <w:proofErr w:type="gramStart"/>
      <w:r w:rsidR="0018797A" w:rsidRPr="00BA1E1A">
        <w:rPr>
          <w:rFonts w:ascii="Calibri" w:hAnsi="Calibri" w:cs="Menlo"/>
          <w:b/>
          <w:bCs/>
        </w:rPr>
        <w:t>normalization</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D</w:t>
      </w:r>
      <w:proofErr w:type="gramEnd"/>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18797A">
        <w:rPr>
          <w:rFonts w:ascii="Calibri Light" w:hAnsi="Calibri Light" w:cs="Menlo"/>
        </w:rPr>
        <w:t>of the final image</w:t>
      </w:r>
      <w:r w:rsidR="00913AAC">
        <w:rPr>
          <w:rFonts w:ascii="Calibri Light" w:hAnsi="Calibri Light" w:cs="Menlo"/>
        </w:rPr>
        <w:t>. Otherwise, ensure the “Normalize to” box is unchecked.</w:t>
      </w:r>
    </w:p>
    <w:p w14:paraId="768289F1" w14:textId="09963460" w:rsidR="0018797A"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006F1A43" w:rsidRPr="00BA1E1A">
        <w:rPr>
          <w:rFonts w:ascii="Calibri" w:hAnsi="Calibri" w:cs="Menlo"/>
          <w:b/>
          <w:bCs/>
        </w:rPr>
        <w:t>dd background stars</w:t>
      </w:r>
      <w:r w:rsidR="003A0487">
        <w:rPr>
          <w:rFonts w:ascii="Calibri Light" w:hAnsi="Calibri Light" w:cs="Menlo"/>
        </w:rPr>
        <w:t xml:space="preserve"> </w:t>
      </w:r>
      <w:r w:rsidR="006F1A43">
        <w:rPr>
          <w:rFonts w:ascii="Calibri Light" w:hAnsi="Calibri Light" w:cs="Menlo"/>
        </w:rPr>
        <w:t>to the final image.</w:t>
      </w:r>
    </w:p>
    <w:p w14:paraId="7095E23E" w14:textId="11F2EF5A" w:rsidR="006F1A43"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Click “Add Backg</w:t>
      </w:r>
      <w:r w:rsidR="006F1A43">
        <w:rPr>
          <w:rFonts w:ascii="Calibri Light" w:hAnsi="Calibri Light" w:cs="Menlo"/>
        </w:rPr>
        <w:t>round Stars”.</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proofErr w:type="gramStart"/>
      <w:r w:rsidR="00644BA6">
        <w:rPr>
          <w:b/>
          <w:noProof/>
          <w:color w:val="BF8F00" w:themeColor="accent4" w:themeShade="BF"/>
          <w:shd w:val="clear" w:color="auto" w:fill="FFF2CC" w:themeFill="accent4" w:themeFillTint="33"/>
        </w:rPr>
        <w:t>E</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6F1A43">
        <w:rPr>
          <w:rFonts w:ascii="Calibri Light" w:hAnsi="Calibri Light" w:cs="Menlo"/>
        </w:rPr>
        <w:t>The</w:t>
      </w:r>
      <w:proofErr w:type="gramEnd"/>
      <w:r w:rsidR="006F1A43">
        <w:rPr>
          <w:rFonts w:ascii="Calibri Light" w:hAnsi="Calibri Light" w:cs="Menlo"/>
        </w:rPr>
        <w:t xml:space="preserve"> background stars dialog box will appear:</w:t>
      </w:r>
    </w:p>
    <w:p w14:paraId="4607CBF4" w14:textId="77777777" w:rsidR="00B96FF6" w:rsidRDefault="00B96FF6" w:rsidP="00B96FF6">
      <w:pPr>
        <w:spacing w:line="276" w:lineRule="auto"/>
        <w:rPr>
          <w:rFonts w:ascii="Calibri Light" w:hAnsi="Calibri Light" w:cs="Menlo"/>
        </w:rPr>
      </w:pPr>
    </w:p>
    <w:p w14:paraId="699D75D2" w14:textId="77777777" w:rsidR="00B96FF6" w:rsidRPr="00B96FF6" w:rsidRDefault="00B96FF6" w:rsidP="00B96FF6">
      <w:pPr>
        <w:spacing w:line="276" w:lineRule="auto"/>
        <w:rPr>
          <w:rFonts w:ascii="Calibri Light" w:hAnsi="Calibri Light" w:cs="Menlo"/>
        </w:rPr>
      </w:pPr>
    </w:p>
    <w:p w14:paraId="3B50F034" w14:textId="34B0761F" w:rsidR="00817D4A" w:rsidRDefault="00644BA6" w:rsidP="00817D4A">
      <w:pPr>
        <w:pStyle w:val="ListParagraph"/>
        <w:keepNext/>
        <w:spacing w:line="276" w:lineRule="auto"/>
        <w:ind w:left="0"/>
        <w:jc w:val="center"/>
      </w:pPr>
      <w:r>
        <w:rPr>
          <w:noProof/>
        </w:rPr>
        <w:lastRenderedPageBreak/>
        <mc:AlternateContent>
          <mc:Choice Requires="wps">
            <w:drawing>
              <wp:anchor distT="0" distB="0" distL="114300" distR="114300" simplePos="0" relativeHeight="251697152" behindDoc="0" locked="0" layoutInCell="1" allowOverlap="1" wp14:anchorId="44C894D4" wp14:editId="2BBA36ED">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3665A9" w14:textId="28D71B3D"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94D4" id="Text Box 19" o:spid="_x0000_s1037" type="#_x0000_t202" style="position:absolute;left:0;text-align:left;margin-left:97pt;margin-top:182.75pt;width:14.4pt;height:1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4B3665A9" w14:textId="28D71B3D"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9F2C9AD" wp14:editId="1805EF70">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BE6A3E" w14:textId="55A23775"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C9AD" id="Text Box 18" o:spid="_x0000_s1038" type="#_x0000_t202" style="position:absolute;left:0;text-align:left;margin-left:97.05pt;margin-top:49.65pt;width:14.4pt;height:1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76BE6A3E" w14:textId="55A23775"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2798A4B" wp14:editId="70B0608B">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0099B7" w14:textId="77777777"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8A4B" id="Text Box 3" o:spid="_x0000_s1039" type="#_x0000_t202" style="position:absolute;left:0;text-align:left;margin-left:96.8pt;margin-top:13.4pt;width:14.4pt;height:1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4B0099B7" w14:textId="77777777"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sidR="006F1A43">
        <w:rPr>
          <w:rFonts w:ascii="Calibri Light" w:hAnsi="Calibri Light" w:cs="Menlo"/>
          <w:noProof/>
        </w:rPr>
        <w:drawing>
          <wp:inline distT="0" distB="0" distL="0" distR="0" wp14:anchorId="1741D8F3" wp14:editId="65E0D7BD">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7FE8CCF2" w14:textId="7D0E26B8" w:rsidR="00364756" w:rsidRDefault="00817D4A" w:rsidP="00817D4A">
      <w:pPr>
        <w:pStyle w:val="Caption"/>
        <w:jc w:val="center"/>
        <w:rPr>
          <w:rFonts w:ascii="Calibri Light" w:hAnsi="Calibri Light" w:cs="Menlo"/>
        </w:rPr>
      </w:pPr>
      <w:r>
        <w:t xml:space="preserve">Figure </w:t>
      </w:r>
      <w:fldSimple w:instr=" SEQ Figure \* ARABIC ">
        <w:r w:rsidR="003D6F7D">
          <w:rPr>
            <w:noProof/>
          </w:rPr>
          <w:t>4</w:t>
        </w:r>
      </w:fldSimple>
      <w:r>
        <w:t xml:space="preserve"> - Background stars dialog window</w:t>
      </w:r>
    </w:p>
    <w:p w14:paraId="058C4F87" w14:textId="77777777" w:rsidR="00364756"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BE27D3F"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61E7177A" w14:textId="427AB9AC"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“Add Stars </w:t>
      </w:r>
      <w:proofErr w:type="gramStart"/>
      <w:r w:rsidRPr="008F0D1C">
        <w:rPr>
          <w:rFonts w:ascii="Calibri" w:hAnsi="Calibri" w:cs="Menlo"/>
          <w:b/>
          <w:bCs/>
        </w:rPr>
        <w:t>Randomly”</w:t>
      </w:r>
      <w:r w:rsidR="00644BA6" w:rsidRPr="00451EEB">
        <w:rPr>
          <w:noProof/>
        </w:rPr>
        <w:t xml:space="preserve"> </w:t>
      </w:r>
      <w:r w:rsidR="00644BA6" w:rsidRPr="00644BA6">
        <w:rPr>
          <w:noProof/>
          <w:color w:val="538135" w:themeColor="accent6" w:themeShade="BF"/>
          <w:shd w:val="clear" w:color="auto" w:fill="E2EFD9" w:themeFill="accent6" w:themeFillTint="33"/>
        </w:rPr>
        <w:t xml:space="preserve"> </w:t>
      </w:r>
      <w:r w:rsidR="00644BA6" w:rsidRPr="00644BA6">
        <w:rPr>
          <w:b/>
          <w:noProof/>
          <w:color w:val="538135" w:themeColor="accent6" w:themeShade="BF"/>
          <w:shd w:val="clear" w:color="auto" w:fill="E2EFD9" w:themeFill="accent6" w:themeFillTint="33"/>
        </w:rPr>
        <w:t>A</w:t>
      </w:r>
      <w:proofErr w:type="gramEnd"/>
      <w:r w:rsidR="00644BA6" w:rsidRPr="00644BA6">
        <w:rPr>
          <w:noProof/>
          <w:color w:val="538135" w:themeColor="accent6" w:themeShade="BF"/>
          <w:shd w:val="clear" w:color="auto" w:fill="E2EFD9" w:themeFill="accent6" w:themeFillTint="33"/>
        </w:rPr>
        <w:t xml:space="preserve"> </w:t>
      </w:r>
      <w:r w:rsidR="00644BA6">
        <w:rPr>
          <w:rFonts w:ascii="Calibri Light" w:hAnsi="Calibri Light" w:cs="Menlo"/>
        </w:rPr>
        <w:t xml:space="preserve"> </w:t>
      </w:r>
      <w:r>
        <w:rPr>
          <w:rFonts w:ascii="Calibri Light" w:hAnsi="Calibri Light" w:cs="Menlo"/>
        </w:rPr>
        <w:t>checkbox.</w:t>
      </w:r>
    </w:p>
    <w:p w14:paraId="3BD3F1C9"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2CF3378D"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60AB89FD"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26127EF2" w14:textId="374C29D3"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w:t>
      </w:r>
      <w:r w:rsidR="008F0D1C" w:rsidRPr="008F0D1C">
        <w:rPr>
          <w:rFonts w:ascii="Calibri" w:hAnsi="Calibri" w:cs="Menlo"/>
          <w:b/>
          <w:bCs/>
        </w:rPr>
        <w:t xml:space="preserve">Define Stars to </w:t>
      </w:r>
      <w:proofErr w:type="gramStart"/>
      <w:r w:rsidR="008F0D1C" w:rsidRPr="008F0D1C">
        <w:rPr>
          <w:rFonts w:ascii="Calibri" w:hAnsi="Calibri" w:cs="Menlo"/>
          <w:b/>
          <w:bCs/>
        </w:rPr>
        <w:t>Add”</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B</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sidR="00E74EAC">
        <w:rPr>
          <w:rFonts w:ascii="Calibri Light" w:hAnsi="Calibri Light" w:cs="Menlo"/>
        </w:rPr>
        <w:t>checkbox.</w:t>
      </w:r>
    </w:p>
    <w:p w14:paraId="27D10DFA" w14:textId="2581241F"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676276EB" w14:textId="13423AD2"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Otherwise, enter into the table the X position in pixels, the Y position in pixels, and the </w:t>
      </w:r>
      <w:proofErr w:type="spellStart"/>
      <w:r>
        <w:rPr>
          <w:rFonts w:ascii="Calibri Light" w:hAnsi="Calibri Light" w:cs="Menlo"/>
        </w:rPr>
        <w:t>countrate</w:t>
      </w:r>
      <w:proofErr w:type="spellEnd"/>
      <w:r>
        <w:rPr>
          <w:rFonts w:ascii="Calibri Light" w:hAnsi="Calibri Light" w:cs="Menlo"/>
        </w:rPr>
        <w:t xml:space="preserve"> in J Magnitude of each star you wish to add. Click the “Add Another Star” button to add another row to the table, or the “Delete Star” button to remove a row.</w:t>
      </w:r>
    </w:p>
    <w:p w14:paraId="6ED74F25" w14:textId="1E79B68D" w:rsidR="00E74EAC" w:rsidRDefault="00E74EAC" w:rsidP="00E74EAC">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55043BDF" w14:textId="4A4D55EC"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proofErr w:type="gramStart"/>
      <w:r w:rsidRPr="008F0D1C">
        <w:rPr>
          <w:rFonts w:ascii="Calibri" w:hAnsi="Calibri" w:cs="Menlo"/>
          <w:b/>
          <w:bCs/>
        </w:rPr>
        <w:t>”</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C</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Pr>
          <w:rFonts w:ascii="Calibri Light" w:hAnsi="Calibri Light" w:cs="Menlo"/>
        </w:rPr>
        <w:t>checkbox.</w:t>
      </w:r>
    </w:p>
    <w:p w14:paraId="3BE6EF69" w14:textId="1272508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4B4ADFA3" w14:textId="49708F5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7E36BFDC" w14:textId="2EC4CDF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1134B9B3" w14:textId="706209C6"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22995BC3" w14:textId="492B628C"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lastRenderedPageBreak/>
        <w:t xml:space="preserve">Verify that the </w:t>
      </w:r>
      <w:r w:rsidR="006F1A43">
        <w:rPr>
          <w:rFonts w:ascii="Calibri Light" w:hAnsi="Calibri Light" w:cs="Menlo"/>
        </w:rPr>
        <w:t xml:space="preserve">indicator shows that </w:t>
      </w:r>
      <w:proofErr w:type="spellStart"/>
      <w:r w:rsidR="006F1A43">
        <w:rPr>
          <w:rFonts w:ascii="Calibri Light" w:hAnsi="Calibri Light" w:cs="Menlo"/>
        </w:rPr>
        <w:t>th</w:t>
      </w:r>
      <w:r>
        <w:rPr>
          <w:rFonts w:ascii="Calibri Light" w:hAnsi="Calibri Light" w:cs="Menlo"/>
        </w:rPr>
        <w:t>correct</w:t>
      </w:r>
      <w:proofErr w:type="spellEnd"/>
      <w:r>
        <w:rPr>
          <w:rFonts w:ascii="Calibri Light" w:hAnsi="Calibri Light" w:cs="Menlo"/>
        </w:rPr>
        <w:t xml:space="preserve"> number of background stars have been added</w:t>
      </w:r>
      <w:r w:rsidR="006F1A43">
        <w:rPr>
          <w:rFonts w:ascii="Calibri Light" w:hAnsi="Calibri Light" w:cs="Menlo"/>
        </w:rPr>
        <w:t>.</w:t>
      </w:r>
    </w:p>
    <w:p w14:paraId="5DD2C311" w14:textId="206FB6D9" w:rsidR="0018797A" w:rsidRDefault="0018797A" w:rsidP="0018797A">
      <w:pPr>
        <w:pStyle w:val="ListParagraph"/>
        <w:numPr>
          <w:ilvl w:val="0"/>
          <w:numId w:val="25"/>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527CF90D">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D67106" w:rsidRPr="008F0D1C" w:rsidRDefault="00D6710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D67106" w:rsidRPr="008F0D1C" w:rsidRDefault="00D6710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3F664BF6">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D67106" w:rsidRPr="008F0D1C" w:rsidRDefault="00D6710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D67106" w:rsidRPr="008F0D1C" w:rsidRDefault="00D6710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2A7BCFA1">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72C22F72" w14:textId="609F2E60" w:rsidR="002175F0" w:rsidRDefault="007B2A1A" w:rsidP="007B2A1A">
      <w:pPr>
        <w:pStyle w:val="Caption"/>
        <w:jc w:val="center"/>
        <w:rPr>
          <w:rFonts w:ascii="Calibri Light" w:hAnsi="Calibri Light" w:cs="Menlo"/>
        </w:rPr>
      </w:pPr>
      <w:r>
        <w:t xml:space="preserve">Figure </w:t>
      </w:r>
      <w:fldSimple w:instr=" SEQ Figure \* ARABIC ">
        <w:r w:rsidR="003D6F7D">
          <w:rPr>
            <w:noProof/>
          </w:rPr>
          <w:t>5</w:t>
        </w:r>
      </w:fldSimple>
      <w:r>
        <w:t xml:space="preserve"> - Star Selection section of the Main GUI</w:t>
      </w:r>
    </w:p>
    <w:p w14:paraId="23E42B4F" w14:textId="77777777" w:rsidR="00817D4A" w:rsidRPr="002175F0" w:rsidRDefault="00817D4A" w:rsidP="00817D4A">
      <w:pPr>
        <w:spacing w:line="276" w:lineRule="auto"/>
        <w:rPr>
          <w:rFonts w:ascii="Calibri Light" w:hAnsi="Calibri Light" w:cs="Menlo"/>
        </w:rPr>
      </w:pPr>
    </w:p>
    <w:p w14:paraId="52AA07C3" w14:textId="60A0640D" w:rsidR="00E825C7" w:rsidRDefault="00E825C7" w:rsidP="0018797A">
      <w:pPr>
        <w:pStyle w:val="ListParagraph"/>
        <w:numPr>
          <w:ilvl w:val="1"/>
          <w:numId w:val="25"/>
        </w:numPr>
        <w:spacing w:line="276" w:lineRule="auto"/>
        <w:rPr>
          <w:rFonts w:ascii="Calibri Light" w:hAnsi="Calibri Light" w:cs="Menlo"/>
        </w:rPr>
      </w:pPr>
      <w:r>
        <w:rPr>
          <w:rFonts w:ascii="Calibri Light" w:hAnsi="Calibri Light" w:cs="Menlo"/>
        </w:rPr>
        <w:t>Ensure the “Star Selector” box is checked.</w:t>
      </w:r>
    </w:p>
    <w:p w14:paraId="5F07F246" w14:textId="04B06A3B"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proofErr w:type="gramStart"/>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w:t>
      </w:r>
      <w:proofErr w:type="gramEnd"/>
      <w:r>
        <w:rPr>
          <w:rFonts w:ascii="Calibri Light" w:hAnsi="Calibri Light" w:cs="Menlo"/>
        </w:rPr>
        <w:t xml:space="preserve">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p>
    <w:p w14:paraId="7CD1AB24" w14:textId="70236F03" w:rsidR="00D80309" w:rsidRDefault="0018797A" w:rsidP="0018797A">
      <w:pPr>
        <w:pStyle w:val="ListParagraph"/>
        <w:numPr>
          <w:ilvl w:val="1"/>
          <w:numId w:val="25"/>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 xml:space="preserve">load pre-selected guide and reference stars from a </w:t>
      </w:r>
      <w:proofErr w:type="gramStart"/>
      <w:r w:rsidRPr="00BA1E1A">
        <w:rPr>
          <w:rFonts w:ascii="Calibri" w:hAnsi="Calibri" w:cs="Menlo"/>
          <w:b/>
          <w:bCs/>
        </w:rPr>
        <w:t>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proofErr w:type="gramEnd"/>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w:t>
      </w:r>
      <w:proofErr w:type="spellStart"/>
      <w:r w:rsidR="00033053" w:rsidRPr="0018797A">
        <w:rPr>
          <w:rFonts w:ascii="Calibri Light" w:hAnsi="Calibri Light" w:cs="Times New Roman"/>
        </w:rPr>
        <w:t>filepath</w:t>
      </w:r>
      <w:proofErr w:type="spellEnd"/>
      <w:r w:rsidR="00033053" w:rsidRPr="0018797A">
        <w:rPr>
          <w:rFonts w:ascii="Calibri Light" w:hAnsi="Calibri Light" w:cs="Times New Roman"/>
        </w:rPr>
        <w:t xml:space="preserve"> to a regfile.txt </w:t>
      </w:r>
      <w:proofErr w:type="gramStart"/>
      <w:r w:rsidR="00033053" w:rsidRPr="0018797A">
        <w:rPr>
          <w:rFonts w:ascii="Calibri Light" w:hAnsi="Calibri Light" w:cs="Times New Roman"/>
        </w:rPr>
        <w:t>or .</w:t>
      </w:r>
      <w:proofErr w:type="spellStart"/>
      <w:r w:rsidR="00033053" w:rsidRPr="0018797A">
        <w:rPr>
          <w:rFonts w:ascii="Calibri Light" w:hAnsi="Calibri Light" w:cs="Times New Roman"/>
        </w:rPr>
        <w:t>incat</w:t>
      </w:r>
      <w:proofErr w:type="spellEnd"/>
      <w:proofErr w:type="gramEnd"/>
      <w:r w:rsidR="00033053" w:rsidRPr="0018797A">
        <w:rPr>
          <w:rFonts w:ascii="Calibri Light" w:hAnsi="Calibri Light" w:cs="Times New Roman"/>
        </w:rPr>
        <w:t xml:space="preserve">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FD58EE">
      <w:pPr>
        <w:pStyle w:val="ListParagraph"/>
        <w:numPr>
          <w:ilvl w:val="0"/>
          <w:numId w:val="25"/>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3DDCF5D7">
            <wp:extent cx="5029200" cy="685969"/>
            <wp:effectExtent l="0" t="0" r="0" b="0"/>
            <wp:docPr id="35" name="Picture 35" descr="../../../../../Desktop/Screen%20Shot%202018-05-29%20at%201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685969"/>
                    </a:xfrm>
                    <a:prstGeom prst="rect">
                      <a:avLst/>
                    </a:prstGeom>
                    <a:noFill/>
                    <a:ln>
                      <a:noFill/>
                    </a:ln>
                  </pic:spPr>
                </pic:pic>
              </a:graphicData>
            </a:graphic>
          </wp:inline>
        </w:drawing>
      </w:r>
    </w:p>
    <w:p w14:paraId="6AD91C3E" w14:textId="55C304D8" w:rsidR="002175F0" w:rsidRPr="002175F0" w:rsidRDefault="007B2A1A" w:rsidP="007B2A1A">
      <w:pPr>
        <w:pStyle w:val="Caption"/>
        <w:jc w:val="center"/>
        <w:rPr>
          <w:rFonts w:ascii="Calibri Light" w:hAnsi="Calibri Light"/>
        </w:rPr>
      </w:pPr>
      <w:r>
        <w:t xml:space="preserve">Figure </w:t>
      </w:r>
      <w:fldSimple w:instr=" SEQ Figure \* ARABIC ">
        <w:r w:rsidR="003D6F7D">
          <w:rPr>
            <w:noProof/>
          </w:rPr>
          <w:t>6</w:t>
        </w:r>
      </w:fldSimple>
      <w:r>
        <w:t xml:space="preserve"> - Flight Software file writer section for the Main GUI</w:t>
      </w:r>
    </w:p>
    <w:p w14:paraId="0A4A0F6A" w14:textId="77777777" w:rsidR="00E825C7" w:rsidRDefault="00E825C7" w:rsidP="00817D4A">
      <w:pPr>
        <w:pStyle w:val="ListParagraph"/>
        <w:spacing w:line="276" w:lineRule="auto"/>
        <w:ind w:left="1800"/>
        <w:rPr>
          <w:rFonts w:ascii="Calibri Light" w:hAnsi="Calibri Light"/>
        </w:rPr>
      </w:pP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7E12A649" w14:textId="21AA7DBE" w:rsidR="00FD58EE" w:rsidRPr="008503E8" w:rsidRDefault="00FD58EE" w:rsidP="00E825C7">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This should be the case, as the default parameters include all of the operational steps.</w:t>
      </w:r>
    </w:p>
    <w:p w14:paraId="591E8BD0" w14:textId="268186E1" w:rsidR="003A17FA" w:rsidRPr="00FD58EE" w:rsidRDefault="00FD58EE" w:rsidP="00CB133D">
      <w:pPr>
        <w:pStyle w:val="ListParagraph"/>
        <w:numPr>
          <w:ilvl w:val="0"/>
          <w:numId w:val="25"/>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4B236D15">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Pr="00817D4A" w:rsidRDefault="00E825C7" w:rsidP="00817D4A">
      <w:pPr>
        <w:pStyle w:val="ListParagraph"/>
        <w:numPr>
          <w:ilvl w:val="0"/>
          <w:numId w:val="25"/>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7B35DCDF" w14:textId="74282794" w:rsidR="00CC1140" w:rsidRPr="00817D4A" w:rsidRDefault="00817D4A" w:rsidP="00817D4A">
      <w:pPr>
        <w:spacing w:line="276" w:lineRule="auto"/>
        <w:rPr>
          <w:rFonts w:ascii="Calibri Light" w:hAnsi="Calibri Light" w:cs="Menlo"/>
        </w:rPr>
      </w:pPr>
      <w:r>
        <w:rPr>
          <w:noProof/>
        </w:rPr>
        <mc:AlternateContent>
          <mc:Choice Requires="wps">
            <w:drawing>
              <wp:inline distT="0" distB="0" distL="0" distR="0" wp14:anchorId="5EFA8405" wp14:editId="0DB6A988">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988BF62" w14:textId="73185669" w:rsidR="00D67106" w:rsidRPr="00817D4A" w:rsidRDefault="00D67106" w:rsidP="00817D4A">
                            <w:pPr>
                              <w:spacing w:line="276" w:lineRule="auto"/>
                              <w:ind w:left="720" w:hanging="720"/>
                              <w:rPr>
                                <w:rFonts w:ascii="Calibri Light" w:hAnsi="Calibri Light"/>
                                <w14:textOutline w14:w="9525" w14:cap="rnd" w14:cmpd="sng" w14:algn="ctr">
                                  <w14:noFill/>
                                  <w14:prstDash w14:val="solid"/>
                                  <w14:bevel/>
                                </w14:textOutline>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t>
                            </w:r>
                            <w:proofErr w:type="gramStart"/>
                            <w:r w:rsidRPr="00817D4A">
                              <w:rPr>
                                <w:rFonts w:ascii="Calibri Light" w:hAnsi="Calibri Light" w:cs="Menlo"/>
                              </w:rPr>
                              <w:t>written  to</w:t>
                            </w:r>
                            <w:proofErr w:type="gramEnd"/>
                            <w:r w:rsidRPr="00817D4A">
                              <w:rPr>
                                <w:rFonts w:ascii="Calibri Light" w:hAnsi="Calibri Light" w:cs="Menlo"/>
                              </w:rPr>
                              <w:t xml:space="preserve"> </w:t>
                            </w:r>
                            <w:r w:rsidRPr="00817D4A">
                              <w:rPr>
                                <w:rFonts w:ascii="Menlo" w:hAnsi="Menlo" w:cs="Menlo"/>
                                <w:sz w:val="22"/>
                                <w:szCs w:val="22"/>
                              </w:rPr>
                              <w:t>/Users/</w:t>
                            </w:r>
                            <w:r>
                              <w:rPr>
                                <w:rFonts w:ascii="Menlo" w:hAnsi="Menlo" w:cs="Menlo"/>
                                <w:sz w:val="22"/>
                                <w:szCs w:val="22"/>
                              </w:rPr>
                              <w:t>&lt;username&gt;</w:t>
                            </w:r>
                            <w:r w:rsidRPr="00817D4A">
                              <w:rPr>
                                <w:rFonts w:ascii="Menlo" w:hAnsi="Menlo" w:cs="Menlo"/>
                                <w:sz w:val="22"/>
                                <w:szCs w:val="22"/>
                              </w:rPr>
                              <w:t>/</w:t>
                            </w:r>
                            <w:proofErr w:type="spellStart"/>
                            <w:r w:rsidRPr="00817D4A">
                              <w:rPr>
                                <w:rFonts w:ascii="Menlo" w:hAnsi="Menlo" w:cs="Menlo"/>
                                <w:sz w:val="22"/>
                                <w:szCs w:val="22"/>
                              </w:rPr>
                              <w:t>WFSC_guiding</w:t>
                            </w:r>
                            <w:proofErr w:type="spellEnd"/>
                            <w:r w:rsidRPr="00817D4A">
                              <w:rPr>
                                <w:rFonts w:ascii="Menlo" w:hAnsi="Menlo" w:cs="Menlo"/>
                                <w:sz w:val="22"/>
                                <w:szCs w:val="22"/>
                              </w:rPr>
                              <w:t>/tools/</w:t>
                            </w:r>
                            <w:proofErr w:type="spellStart"/>
                            <w:r w:rsidRPr="00817D4A">
                              <w:rPr>
                                <w:rFonts w:ascii="Menlo" w:hAnsi="Menlo" w:cs="Menlo"/>
                                <w:sz w:val="22"/>
                                <w:szCs w:val="22"/>
                              </w:rPr>
                              <w:t>fgs</w:t>
                            </w:r>
                            <w:proofErr w:type="spellEnd"/>
                            <w:r w:rsidRPr="00817D4A">
                              <w:rPr>
                                <w:rFonts w:ascii="Menlo" w:hAnsi="Menlo" w:cs="Menlo"/>
                                <w:sz w:val="22"/>
                                <w:szCs w:val="22"/>
                              </w:rPr>
                              <w:t>-commissioning/logs/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6988BF62" w14:textId="73185669" w:rsidR="00D67106" w:rsidRPr="00817D4A" w:rsidRDefault="00D67106" w:rsidP="00817D4A">
                      <w:pPr>
                        <w:spacing w:line="276" w:lineRule="auto"/>
                        <w:ind w:left="720" w:hanging="720"/>
                        <w:rPr>
                          <w:rFonts w:ascii="Calibri Light" w:hAnsi="Calibri Light"/>
                          <w14:textOutline w14:w="9525" w14:cap="rnd" w14:cmpd="sng" w14:algn="ctr">
                            <w14:noFill/>
                            <w14:prstDash w14:val="solid"/>
                            <w14:bevel/>
                          </w14:textOutline>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t>
                      </w:r>
                      <w:proofErr w:type="gramStart"/>
                      <w:r w:rsidRPr="00817D4A">
                        <w:rPr>
                          <w:rFonts w:ascii="Calibri Light" w:hAnsi="Calibri Light" w:cs="Menlo"/>
                        </w:rPr>
                        <w:t>written  to</w:t>
                      </w:r>
                      <w:proofErr w:type="gramEnd"/>
                      <w:r w:rsidRPr="00817D4A">
                        <w:rPr>
                          <w:rFonts w:ascii="Calibri Light" w:hAnsi="Calibri Light" w:cs="Menlo"/>
                        </w:rPr>
                        <w:t xml:space="preserve"> </w:t>
                      </w:r>
                      <w:r w:rsidRPr="00817D4A">
                        <w:rPr>
                          <w:rFonts w:ascii="Menlo" w:hAnsi="Menlo" w:cs="Menlo"/>
                          <w:sz w:val="22"/>
                          <w:szCs w:val="22"/>
                        </w:rPr>
                        <w:t>/Users/</w:t>
                      </w:r>
                      <w:r>
                        <w:rPr>
                          <w:rFonts w:ascii="Menlo" w:hAnsi="Menlo" w:cs="Menlo"/>
                          <w:sz w:val="22"/>
                          <w:szCs w:val="22"/>
                        </w:rPr>
                        <w:t>&lt;username&gt;</w:t>
                      </w:r>
                      <w:r w:rsidRPr="00817D4A">
                        <w:rPr>
                          <w:rFonts w:ascii="Menlo" w:hAnsi="Menlo" w:cs="Menlo"/>
                          <w:sz w:val="22"/>
                          <w:szCs w:val="22"/>
                        </w:rPr>
                        <w:t>/</w:t>
                      </w:r>
                      <w:proofErr w:type="spellStart"/>
                      <w:r w:rsidRPr="00817D4A">
                        <w:rPr>
                          <w:rFonts w:ascii="Menlo" w:hAnsi="Menlo" w:cs="Menlo"/>
                          <w:sz w:val="22"/>
                          <w:szCs w:val="22"/>
                        </w:rPr>
                        <w:t>WFSC_guiding</w:t>
                      </w:r>
                      <w:proofErr w:type="spellEnd"/>
                      <w:r w:rsidRPr="00817D4A">
                        <w:rPr>
                          <w:rFonts w:ascii="Menlo" w:hAnsi="Menlo" w:cs="Menlo"/>
                          <w:sz w:val="22"/>
                          <w:szCs w:val="22"/>
                        </w:rPr>
                        <w:t>/tools/</w:t>
                      </w:r>
                      <w:proofErr w:type="spellStart"/>
                      <w:r w:rsidRPr="00817D4A">
                        <w:rPr>
                          <w:rFonts w:ascii="Menlo" w:hAnsi="Menlo" w:cs="Menlo"/>
                          <w:sz w:val="22"/>
                          <w:szCs w:val="22"/>
                        </w:rPr>
                        <w:t>fgs</w:t>
                      </w:r>
                      <w:proofErr w:type="spellEnd"/>
                      <w:r w:rsidRPr="00817D4A">
                        <w:rPr>
                          <w:rFonts w:ascii="Menlo" w:hAnsi="Menlo" w:cs="Menlo"/>
                          <w:sz w:val="22"/>
                          <w:szCs w:val="22"/>
                        </w:rPr>
                        <w:t>-commissioning/logs/</w:t>
                      </w:r>
                    </w:p>
                  </w:txbxContent>
                </v:textbox>
                <w10:anchorlock/>
              </v:shape>
            </w:pict>
          </mc:Fallback>
        </mc:AlternateContent>
      </w:r>
    </w:p>
    <w:p w14:paraId="58BDE20A" w14:textId="77777777" w:rsidR="00B96FF6" w:rsidRPr="00B96FF6" w:rsidRDefault="00B96FF6" w:rsidP="00B96FF6">
      <w:pPr>
        <w:spacing w:line="276" w:lineRule="auto"/>
        <w:ind w:left="720"/>
        <w:rPr>
          <w:rFonts w:ascii="Calibri Light" w:hAnsi="Calibri Light" w:cs="Menlo"/>
        </w:rPr>
      </w:pPr>
    </w:p>
    <w:p w14:paraId="079570EE" w14:textId="77777777" w:rsidR="00B96FF6" w:rsidRPr="00B96FF6" w:rsidRDefault="00B96FF6" w:rsidP="00B96FF6">
      <w:pPr>
        <w:spacing w:line="276" w:lineRule="auto"/>
        <w:ind w:left="720"/>
        <w:rPr>
          <w:rFonts w:ascii="Calibri Light" w:hAnsi="Calibri Light" w:cs="Menlo"/>
        </w:rPr>
      </w:pPr>
    </w:p>
    <w:p w14:paraId="0B19FF08" w14:textId="77777777" w:rsidR="00B96FF6" w:rsidRPr="00B96FF6" w:rsidRDefault="00B96FF6" w:rsidP="00B96FF6">
      <w:pPr>
        <w:spacing w:line="276" w:lineRule="auto"/>
        <w:ind w:left="720"/>
        <w:rPr>
          <w:rFonts w:ascii="Calibri Light" w:hAnsi="Calibri Light" w:cs="Menlo"/>
        </w:rPr>
      </w:pPr>
    </w:p>
    <w:p w14:paraId="7F597B97" w14:textId="77777777" w:rsidR="00B96FF6" w:rsidRPr="00B96FF6" w:rsidRDefault="00B96FF6" w:rsidP="00B96FF6">
      <w:pPr>
        <w:spacing w:line="276" w:lineRule="auto"/>
        <w:ind w:left="720"/>
        <w:rPr>
          <w:rFonts w:ascii="Calibri Light" w:hAnsi="Calibri Light" w:cs="Menlo"/>
        </w:rPr>
      </w:pPr>
    </w:p>
    <w:p w14:paraId="26E75E12" w14:textId="77777777" w:rsidR="00B96FF6" w:rsidRPr="00B96FF6" w:rsidRDefault="00B96FF6" w:rsidP="00B96FF6">
      <w:pPr>
        <w:spacing w:line="276" w:lineRule="auto"/>
        <w:ind w:left="720"/>
        <w:rPr>
          <w:rFonts w:ascii="Calibri Light" w:hAnsi="Calibri Light" w:cs="Menlo"/>
        </w:rPr>
      </w:pPr>
    </w:p>
    <w:p w14:paraId="0250D008" w14:textId="146EB054" w:rsidR="00EB1DB8" w:rsidRPr="00B96FF6" w:rsidRDefault="00B02E36" w:rsidP="00B96FF6">
      <w:pPr>
        <w:pStyle w:val="ListParagraph"/>
        <w:numPr>
          <w:ilvl w:val="0"/>
          <w:numId w:val="25"/>
        </w:numPr>
        <w:spacing w:line="276" w:lineRule="auto"/>
        <w:rPr>
          <w:rFonts w:ascii="Calibri Light" w:hAnsi="Calibri Light" w:cs="Menlo"/>
        </w:rPr>
      </w:pPr>
      <w:r w:rsidRPr="00B96FF6">
        <w:rPr>
          <w:rFonts w:ascii="Calibri Light" w:hAnsi="Calibri Light" w:cs="Times New Roman"/>
        </w:rPr>
        <w:lastRenderedPageBreak/>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7777777" w:rsidR="00817D4A" w:rsidRDefault="00817D4A"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0B6193F1">
                <wp:simplePos x="0" y="0"/>
                <wp:positionH relativeFrom="column">
                  <wp:posOffset>5393690</wp:posOffset>
                </wp:positionH>
                <wp:positionV relativeFrom="paragraph">
                  <wp:posOffset>2213696</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24.7pt;margin-top:174.3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" fillcolor="#e5deeb" stroked="f">
                <v:textbox inset="0,0,0,0">
                  <w:txbxContent>
                    <w:p w14:paraId="5EBDE2B2"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723F8F19">
                <wp:simplePos x="0" y="0"/>
                <wp:positionH relativeFrom="column">
                  <wp:posOffset>4784090</wp:posOffset>
                </wp:positionH>
                <wp:positionV relativeFrom="paragraph">
                  <wp:posOffset>2209251</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6.7pt;margin-top:173.9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" fillcolor="#e5deeb" stroked="f">
                <v:textbox inset="0,0,0,0">
                  <w:txbxContent>
                    <w:p w14:paraId="2B72D963"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1A66BBCE">
                <wp:simplePos x="0" y="0"/>
                <wp:positionH relativeFrom="column">
                  <wp:posOffset>4126230</wp:posOffset>
                </wp:positionH>
                <wp:positionV relativeFrom="paragraph">
                  <wp:posOffset>2212426</wp:posOffset>
                </wp:positionV>
                <wp:extent cx="182880"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24.9pt;margin-top:174.2pt;width:14.4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" fillcolor="#e5deeb" stroked="f">
                <v:textbox inset="0,0,0,0">
                  <w:txbxContent>
                    <w:p w14:paraId="35FC12DB"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5EC11A63">
            <wp:extent cx="5618414" cy="4572000"/>
            <wp:effectExtent l="0" t="0" r="0" b="0"/>
            <wp:docPr id="39" name="Picture 39" descr="../../../../../Desktop/Screen%20Shot%202018-05-29%20at%201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8414"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fldSimple w:instr=" SEQ Figure \* ARABIC ">
        <w:r w:rsidR="003D6F7D">
          <w:rPr>
            <w:noProof/>
          </w:rPr>
          <w:t>7</w:t>
        </w:r>
      </w:fldSimple>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29379C9F" w14:textId="27F5D2CE" w:rsidR="00D80309" w:rsidRPr="0086750F" w:rsidRDefault="00C03E5D" w:rsidP="0086750F">
      <w:pPr>
        <w:spacing w:line="276" w:lineRule="auto"/>
        <w:ind w:left="1800"/>
        <w:rPr>
          <w:rFonts w:ascii="Calibri Light" w:hAnsi="Calibri Light" w:cs="Menlo"/>
        </w:rPr>
      </w:pPr>
      <w:r>
        <w:rPr>
          <w:rFonts w:ascii="Calibri Light" w:hAnsi="Calibri Light"/>
          <w:i/>
        </w:rPr>
        <w:t xml:space="preserve">(Use Appendix D in the CAR procedures to choose the guide and </w:t>
      </w:r>
      <w:proofErr w:type="spellStart"/>
      <w:r>
        <w:rPr>
          <w:rFonts w:ascii="Calibri Light" w:hAnsi="Calibri Light"/>
          <w:i/>
        </w:rPr>
        <w:t>referencd</w:t>
      </w:r>
      <w:proofErr w:type="spellEnd"/>
      <w:r>
        <w:rPr>
          <w:rFonts w:ascii="Calibri Light" w:hAnsi="Calibri Light"/>
          <w:i/>
        </w:rPr>
        <w:t xml:space="preserve"> star based on PSF configuration)</w:t>
      </w:r>
    </w:p>
    <w:p w14:paraId="7EA3EEC2" w14:textId="77777777" w:rsidR="00F64D72" w:rsidRPr="008503E8"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56A4EE5E" w14:textId="588A67D0" w:rsidR="00055E59" w:rsidRPr="00C03E5D" w:rsidRDefault="00F64D72" w:rsidP="00C03E5D">
      <w:pPr>
        <w:pStyle w:val="ListParagraph"/>
        <w:numPr>
          <w:ilvl w:val="2"/>
          <w:numId w:val="3"/>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r w:rsidR="00055E59" w:rsidRPr="00C03E5D">
        <w:rPr>
          <w:rFonts w:ascii="Calibri Light" w:hAnsi="Calibri Light" w:cs="Times New Roman"/>
        </w:rPr>
        <w:t xml:space="preserve"> </w:t>
      </w:r>
    </w:p>
    <w:p w14:paraId="5BBC194D" w14:textId="6BC1EA12" w:rsidR="00AF7C1B" w:rsidRPr="00055E59" w:rsidRDefault="00AF7C1B" w:rsidP="00F64D72">
      <w:pPr>
        <w:pStyle w:val="ListParagraph"/>
        <w:numPr>
          <w:ilvl w:val="2"/>
          <w:numId w:val="3"/>
        </w:numPr>
        <w:spacing w:line="276" w:lineRule="auto"/>
        <w:rPr>
          <w:rFonts w:ascii="Calibri Light" w:hAnsi="Calibri Light" w:cs="Menlo"/>
        </w:rPr>
      </w:pPr>
      <w:r>
        <w:rPr>
          <w:rFonts w:ascii="Calibri Light" w:hAnsi="Calibri Light" w:cs="Times New Roman"/>
        </w:rPr>
        <w:t>Do not choose reference or guide stars in regions where several PSFs are close together</w:t>
      </w:r>
    </w:p>
    <w:p w14:paraId="23493B01" w14:textId="640A70F0" w:rsidR="00B02E36" w:rsidRPr="008503E8"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If you want to change your selections while in the tool, use the </w:t>
      </w:r>
      <w:r w:rsidR="003460E7" w:rsidRPr="008F0D1C">
        <w:rPr>
          <w:rFonts w:ascii="Calibri" w:hAnsi="Calibri" w:cs="Times New Roman"/>
          <w:b/>
          <w:bCs/>
        </w:rPr>
        <w:t>“</w:t>
      </w:r>
      <w:r w:rsidR="00E825C7" w:rsidRPr="008F0D1C">
        <w:rPr>
          <w:rFonts w:ascii="Calibri" w:hAnsi="Calibri" w:cs="Times New Roman"/>
          <w:b/>
          <w:bCs/>
        </w:rPr>
        <w:t xml:space="preserve">Make Guide </w:t>
      </w:r>
      <w:proofErr w:type="gramStart"/>
      <w:r w:rsidR="00E825C7" w:rsidRPr="008F0D1C">
        <w:rPr>
          <w:rFonts w:ascii="Calibri" w:hAnsi="Calibri" w:cs="Times New Roman"/>
          <w:b/>
          <w:bCs/>
        </w:rPr>
        <w:t>Star</w:t>
      </w:r>
      <w:r w:rsidR="003460E7" w:rsidRPr="008F0D1C">
        <w:rPr>
          <w:rFonts w:ascii="Calibri" w:hAnsi="Calibri" w:cs="Times New Roman"/>
          <w:b/>
          <w:bCs/>
        </w:rPr>
        <w:t>”</w:t>
      </w:r>
      <w:r w:rsidR="008F0D1C" w:rsidRPr="00451EEB">
        <w:rPr>
          <w:noProof/>
        </w:rPr>
        <w:t xml:space="preserve"> </w:t>
      </w:r>
      <w:r w:rsidR="008F0D1C" w:rsidRPr="008F0D1C">
        <w:rPr>
          <w:noProof/>
          <w:color w:val="7030A0"/>
          <w:shd w:val="clear" w:color="auto" w:fill="E5DEEB"/>
        </w:rPr>
        <w:t xml:space="preserve"> </w:t>
      </w:r>
      <w:r w:rsidR="008F0D1C" w:rsidRPr="008F0D1C">
        <w:rPr>
          <w:rFonts w:ascii="Calibri" w:hAnsi="Calibri"/>
          <w:b/>
          <w:bCs/>
          <w:noProof/>
          <w:color w:val="7030A0"/>
          <w:shd w:val="clear" w:color="auto" w:fill="E5DEEB"/>
        </w:rPr>
        <w:t>A</w:t>
      </w:r>
      <w:proofErr w:type="gramEnd"/>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button</w:t>
      </w:r>
      <w:r w:rsidR="00817D4A">
        <w:rPr>
          <w:rFonts w:ascii="Calibri Light" w:hAnsi="Calibri Light" w:cs="Menlo"/>
        </w:rPr>
        <w:t xml:space="preserve"> </w:t>
      </w:r>
      <w:r w:rsidRPr="008503E8">
        <w:rPr>
          <w:rFonts w:ascii="Calibri Light" w:hAnsi="Calibri Light" w:cs="Times New Roman"/>
        </w:rPr>
        <w:t>to change the guide star</w:t>
      </w:r>
      <w:r w:rsidR="003460E7">
        <w:rPr>
          <w:rFonts w:ascii="Calibri Light" w:hAnsi="Calibri Light" w:cs="Times New Roman"/>
        </w:rPr>
        <w:t>,</w:t>
      </w:r>
      <w:r w:rsidRPr="008503E8">
        <w:rPr>
          <w:rFonts w:ascii="Calibri Light" w:hAnsi="Calibri Light" w:cs="Times New Roman"/>
        </w:rPr>
        <w:t xml:space="preserve"> use the </w:t>
      </w:r>
      <w:r w:rsidR="003460E7" w:rsidRPr="008F0D1C">
        <w:rPr>
          <w:rFonts w:ascii="Calibri" w:hAnsi="Calibri" w:cs="Times New Roman"/>
          <w:b/>
          <w:bCs/>
        </w:rPr>
        <w:t>“Delete”</w:t>
      </w:r>
      <w:r w:rsidR="00817D4A">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B</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Pr="008503E8">
        <w:rPr>
          <w:rFonts w:ascii="Calibri Light" w:hAnsi="Calibri Light" w:cs="Times New Roman"/>
        </w:rPr>
        <w:t xml:space="preserve">to remove </w:t>
      </w:r>
      <w:r w:rsidR="00E825C7">
        <w:rPr>
          <w:rFonts w:ascii="Calibri Light" w:hAnsi="Calibri Light" w:cs="Times New Roman"/>
        </w:rPr>
        <w:t xml:space="preserve">individual </w:t>
      </w:r>
      <w:r w:rsidRPr="008503E8">
        <w:rPr>
          <w:rFonts w:ascii="Calibri Light" w:hAnsi="Calibri Light" w:cs="Times New Roman"/>
        </w:rPr>
        <w:t>selections</w:t>
      </w:r>
      <w:r w:rsidR="00E825C7">
        <w:rPr>
          <w:rFonts w:ascii="Calibri Light" w:hAnsi="Calibri Light" w:cs="Times New Roman"/>
        </w:rPr>
        <w:t xml:space="preserve">, and </w:t>
      </w:r>
      <w:proofErr w:type="spellStart"/>
      <w:r w:rsidR="00E825C7">
        <w:rPr>
          <w:rFonts w:ascii="Calibri Light" w:hAnsi="Calibri Light" w:cs="Times New Roman"/>
        </w:rPr>
        <w:t>ust</w:t>
      </w:r>
      <w:proofErr w:type="spellEnd"/>
      <w:r w:rsidR="00E825C7">
        <w:rPr>
          <w:rFonts w:ascii="Calibri Light" w:hAnsi="Calibri Light" w:cs="Times New Roman"/>
        </w:rPr>
        <w:t xml:space="preserve"> the </w:t>
      </w:r>
      <w:r w:rsidR="00E825C7" w:rsidRPr="008F0D1C">
        <w:rPr>
          <w:rFonts w:ascii="Calibri" w:hAnsi="Calibri" w:cs="Times New Roman"/>
          <w:b/>
          <w:bCs/>
        </w:rPr>
        <w:t>“Clear Selections”</w:t>
      </w:r>
      <w:r w:rsidR="00E825C7">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C</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22C37272" w14:textId="77777777" w:rsidR="002E1F48" w:rsidRDefault="00BA1E1A" w:rsidP="00BA1E1A">
      <w:pPr>
        <w:pStyle w:val="ListParagraph"/>
        <w:numPr>
          <w:ilvl w:val="0"/>
          <w:numId w:val="25"/>
        </w:numPr>
        <w:spacing w:line="276" w:lineRule="auto"/>
        <w:rPr>
          <w:rFonts w:ascii="Calibri Light" w:hAnsi="Calibri Light" w:cs="Menlo"/>
        </w:rPr>
      </w:pPr>
      <w:r>
        <w:rPr>
          <w:rFonts w:ascii="Calibri Light" w:hAnsi="Calibri Light" w:cs="Menlo"/>
        </w:rPr>
        <w:t xml:space="preserve">The output files will be located at </w:t>
      </w:r>
    </w:p>
    <w:p w14:paraId="10CD26A8" w14:textId="4850755D" w:rsidR="00BA1E1A" w:rsidRPr="00BA1E1A" w:rsidRDefault="00BA1E1A" w:rsidP="002E1F48">
      <w:pPr>
        <w:pStyle w:val="ListParagraph"/>
        <w:spacing w:line="276" w:lineRule="auto"/>
        <w:ind w:left="1080"/>
        <w:rPr>
          <w:rFonts w:ascii="Calibri Light" w:hAnsi="Calibri Light" w:cs="Menlo"/>
        </w:rPr>
      </w:pPr>
      <w:r w:rsidRPr="0018797A">
        <w:rPr>
          <w:rFonts w:ascii="Menlo" w:hAnsi="Menlo" w:cs="Menlo"/>
          <w:sz w:val="22"/>
          <w:szCs w:val="22"/>
        </w:rPr>
        <w:t>/Users/</w:t>
      </w:r>
      <w:r w:rsidR="002E1F48">
        <w:rPr>
          <w:rFonts w:ascii="Menlo" w:hAnsi="Menlo" w:cs="Menlo"/>
          <w:sz w:val="22"/>
          <w:szCs w:val="22"/>
        </w:rPr>
        <w:t>&lt;username&gt;</w:t>
      </w:r>
      <w:r w:rsidRPr="0018797A">
        <w:rPr>
          <w:rFonts w:ascii="Menlo" w:hAnsi="Menlo" w:cs="Menlo"/>
          <w:sz w:val="22"/>
          <w:szCs w:val="22"/>
        </w:rPr>
        <w:t>/</w:t>
      </w:r>
      <w:proofErr w:type="spellStart"/>
      <w:r w:rsidRPr="0018797A">
        <w:rPr>
          <w:rFonts w:ascii="Menlo" w:hAnsi="Menlo" w:cs="Menlo"/>
          <w:sz w:val="22"/>
          <w:szCs w:val="22"/>
        </w:rPr>
        <w:t>WFSC_guiding</w:t>
      </w:r>
      <w:proofErr w:type="spellEnd"/>
      <w:r w:rsidRPr="0018797A">
        <w:rPr>
          <w:rFonts w:ascii="Menlo" w:hAnsi="Menlo" w:cs="Menlo"/>
          <w:sz w:val="22"/>
          <w:szCs w:val="22"/>
        </w:rPr>
        <w:t>/WFR</w:t>
      </w:r>
      <w:r w:rsidR="002E1F48">
        <w:rPr>
          <w:rFonts w:ascii="Menlo" w:hAnsi="Menlo" w:cs="Menlo"/>
          <w:sz w:val="22"/>
          <w:szCs w:val="22"/>
        </w:rPr>
        <w:t>September</w:t>
      </w:r>
      <w:r w:rsidRPr="0018797A">
        <w:rPr>
          <w:rFonts w:ascii="Menlo" w:hAnsi="Menlo" w:cs="Menlo"/>
          <w:sz w:val="22"/>
          <w:szCs w:val="22"/>
        </w:rPr>
        <w:t>2018/</w:t>
      </w:r>
      <w:proofErr w:type="spellStart"/>
      <w:r w:rsidRPr="0018797A">
        <w:rPr>
          <w:rFonts w:ascii="Menlo" w:hAnsi="Menlo" w:cs="Menlo"/>
          <w:sz w:val="22"/>
          <w:szCs w:val="22"/>
        </w:rPr>
        <w:t>ote</w:t>
      </w:r>
      <w:proofErr w:type="spellEnd"/>
      <w:r w:rsidRPr="0018797A">
        <w:rPr>
          <w:rFonts w:ascii="Menlo" w:hAnsi="Menlo" w:cs="Menlo"/>
          <w:sz w:val="22"/>
          <w:szCs w:val="22"/>
        </w:rPr>
        <w:t>{</w:t>
      </w:r>
      <w:r>
        <w:rPr>
          <w:rFonts w:ascii="Menlo" w:hAnsi="Menlo" w:cs="Menlo"/>
          <w:sz w:val="22"/>
          <w:szCs w:val="22"/>
        </w:rPr>
        <w:t>#</w:t>
      </w:r>
      <w:r w:rsidRPr="0018797A">
        <w:rPr>
          <w:rFonts w:ascii="Menlo" w:hAnsi="Menlo" w:cs="Menlo"/>
          <w:sz w:val="22"/>
          <w:szCs w:val="22"/>
        </w:rPr>
        <w:t>}/</w:t>
      </w:r>
      <w:r>
        <w:rPr>
          <w:rFonts w:ascii="Menlo" w:hAnsi="Menlo" w:cs="Menlo"/>
          <w:sz w:val="22"/>
          <w:szCs w:val="22"/>
        </w:rPr>
        <w:t>{root}/</w:t>
      </w:r>
    </w:p>
    <w:p w14:paraId="3C69B6DD" w14:textId="32655B95" w:rsidR="00AF7C1B" w:rsidRPr="008503E8" w:rsidRDefault="00AF7C1B" w:rsidP="00AF7C1B">
      <w:pPr>
        <w:pBdr>
          <w:bottom w:val="single" w:sz="6" w:space="1" w:color="auto"/>
        </w:pBdr>
        <w:spacing w:line="276" w:lineRule="auto"/>
        <w:rPr>
          <w:rFonts w:ascii="Calibri Light" w:hAnsi="Calibri Light"/>
        </w:rPr>
      </w:pPr>
    </w:p>
    <w:p w14:paraId="3E990C4F" w14:textId="75773134" w:rsidR="00AF7C1B" w:rsidRPr="008503E8" w:rsidRDefault="00B96FF6" w:rsidP="00AF7C1B">
      <w:pPr>
        <w:spacing w:line="276" w:lineRule="auto"/>
        <w:rPr>
          <w:rFonts w:ascii="Calibri Light" w:hAnsi="Calibri Light"/>
        </w:rPr>
      </w:pPr>
      <w:r w:rsidRPr="00A02FCE">
        <w:rPr>
          <w:rFonts w:ascii="Calibri Light" w:hAnsi="Calibri Light" w:cs="Menlo"/>
          <w:noProof/>
        </w:rPr>
        <w:drawing>
          <wp:anchor distT="0" distB="0" distL="114300" distR="114300" simplePos="0" relativeHeight="251716608" behindDoc="0" locked="0" layoutInCell="1" allowOverlap="1" wp14:anchorId="1DFB66FD" wp14:editId="26A88E07">
            <wp:simplePos x="0" y="0"/>
            <wp:positionH relativeFrom="column">
              <wp:posOffset>5880100</wp:posOffset>
            </wp:positionH>
            <wp:positionV relativeFrom="paragraph">
              <wp:posOffset>111760</wp:posOffset>
            </wp:positionV>
            <wp:extent cx="935355" cy="923925"/>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25">
                      <a:extLst>
                        <a:ext uri="{28A0092B-C50C-407E-A947-70E740481C1C}">
                          <a14:useLocalDpi xmlns:a14="http://schemas.microsoft.com/office/drawing/2010/main" val="0"/>
                        </a:ext>
                      </a:extLst>
                    </a:blip>
                    <a:srcRect l="25464" t="42451" r="24672" b="6211"/>
                    <a:stretch/>
                  </pic:blipFill>
                  <pic:spPr bwMode="auto">
                    <a:xfrm>
                      <a:off x="0" y="0"/>
                      <a:ext cx="93535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D611C" w14:textId="3A9BB539" w:rsidR="00AF7C1B" w:rsidRDefault="00AF7C1B" w:rsidP="00A02FCE">
      <w:pPr>
        <w:pStyle w:val="ListParagraph"/>
        <w:numPr>
          <w:ilvl w:val="0"/>
          <w:numId w:val="2"/>
        </w:numPr>
        <w:spacing w:line="276" w:lineRule="auto"/>
        <w:ind w:left="720" w:hanging="360"/>
        <w:rPr>
          <w:rFonts w:ascii="Calibri" w:hAnsi="Calibri" w:cs="Times New Roman"/>
          <w:b/>
          <w:bCs/>
          <w:sz w:val="28"/>
        </w:rPr>
      </w:pPr>
      <w:bookmarkStart w:id="26" w:name="openingdhas"/>
      <w:r>
        <w:rPr>
          <w:rFonts w:ascii="Calibri" w:hAnsi="Calibri" w:cs="Times New Roman"/>
          <w:b/>
          <w:bCs/>
          <w:sz w:val="28"/>
        </w:rPr>
        <w:t>Opening</w:t>
      </w:r>
      <w:r w:rsidRPr="008503E8">
        <w:rPr>
          <w:rFonts w:ascii="Calibri" w:hAnsi="Calibri" w:cs="Times New Roman"/>
          <w:b/>
          <w:bCs/>
          <w:sz w:val="28"/>
        </w:rPr>
        <w:t xml:space="preserve"> DHAS</w:t>
      </w:r>
    </w:p>
    <w:p w14:paraId="4CE56134" w14:textId="5B401E6D" w:rsidR="00B96FF6" w:rsidRPr="00B96FF6" w:rsidRDefault="00B96FF6" w:rsidP="00B96FF6">
      <w:pPr>
        <w:spacing w:line="276" w:lineRule="auto"/>
        <w:ind w:left="360"/>
        <w:rPr>
          <w:rFonts w:ascii="Calibri" w:hAnsi="Calibri"/>
          <w:b/>
          <w:bCs/>
          <w:sz w:val="28"/>
        </w:rPr>
      </w:pPr>
    </w:p>
    <w:bookmarkEnd w:id="26"/>
    <w:p w14:paraId="1E5540E7" w14:textId="66E66812" w:rsidR="00CF5680" w:rsidRPr="00B96FF6" w:rsidRDefault="00A87AA8" w:rsidP="00B96FF6">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996A27">
        <w:rPr>
          <w:rFonts w:ascii="Calibri Light" w:hAnsi="Calibri Light" w:cs="Times New Roman"/>
        </w:rPr>
        <w:t xml:space="preserve">MATLAB (or press CMD + space </w:t>
      </w:r>
      <w:r w:rsidR="00CF5680">
        <w:rPr>
          <w:rFonts w:ascii="Calibri Light" w:hAnsi="Calibri Light" w:cs="Times New Roman"/>
        </w:rPr>
        <w:t>to open Spotlight and search for MATLAB)</w:t>
      </w:r>
    </w:p>
    <w:p w14:paraId="10E71A17" w14:textId="479014B0"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43B92C88"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w:t>
      </w:r>
      <w:r w:rsidR="002E1F48">
        <w:rPr>
          <w:rFonts w:ascii="Menlo" w:hAnsi="Menlo" w:cs="Menlo"/>
          <w:sz w:val="22"/>
          <w:szCs w:val="22"/>
        </w:rPr>
        <w:t>&lt;username&gt;</w:t>
      </w:r>
      <w:r w:rsidR="00F63FE7">
        <w:rPr>
          <w:rFonts w:ascii="Menlo" w:hAnsi="Menlo" w:cs="Menlo"/>
          <w:sz w:val="22"/>
          <w:szCs w:val="22"/>
        </w:rPr>
        <w: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sidR="007E6E26">
        <w:rPr>
          <w:rFonts w:ascii="Menlo" w:hAnsi="Menlo" w:cs="Menlo"/>
          <w:sz w:val="22"/>
          <w:szCs w:val="22"/>
        </w:rPr>
        <w:t>v3.0/</w:t>
      </w:r>
      <w:r w:rsidR="00A37026" w:rsidRPr="007E6E26">
        <w:rPr>
          <w:rFonts w:ascii="Menlo" w:hAnsi="Menlo" w:cs="Menlo"/>
          <w:sz w:val="22"/>
          <w:szCs w:val="22"/>
        </w:rPr>
        <w:t>fitsdisp2_v3p0</w:t>
      </w:r>
      <w:r w:rsidR="00C27E68" w:rsidRPr="007E6E26">
        <w:rPr>
          <w:rFonts w:ascii="Menlo" w:hAnsi="Menlo" w:cs="Menlo"/>
          <w:sz w:val="22"/>
          <w:szCs w:val="22"/>
        </w:rPr>
        <w:t>/</w:t>
      </w:r>
    </w:p>
    <w:p w14:paraId="3D0D54E6" w14:textId="3B8ABA0A" w:rsidR="00CF5680" w:rsidRDefault="00817D4A">
      <w:pPr>
        <w:pStyle w:val="ListParagraph"/>
        <w:numPr>
          <w:ilvl w:val="0"/>
          <w:numId w:val="6"/>
        </w:numPr>
        <w:spacing w:line="276" w:lineRule="auto"/>
        <w:rPr>
          <w:rFonts w:ascii="Calibri Light" w:hAnsi="Calibri Light" w:cs="Menlo"/>
        </w:rPr>
      </w:pPr>
      <w:r>
        <w:rPr>
          <w:rFonts w:ascii="Calibri Light" w:hAnsi="Calibri Light" w:cs="Menlo"/>
        </w:rPr>
        <w:t>Start the DHAS GUI</w:t>
      </w:r>
      <w:r w:rsidR="00CF5680">
        <w:rPr>
          <w:rFonts w:ascii="Calibri Light" w:hAnsi="Calibri Light" w:cs="Menlo"/>
        </w:rPr>
        <w:t>:</w:t>
      </w:r>
    </w:p>
    <w:p w14:paraId="26042AAD" w14:textId="1DD3B84C" w:rsidR="00B02E36"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7"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27"/>
    <w:p w14:paraId="265AE744" w14:textId="77777777" w:rsidR="00CF5680" w:rsidRDefault="00CF5680" w:rsidP="00A02FCE">
      <w:pPr>
        <w:spacing w:line="276" w:lineRule="auto"/>
        <w:ind w:left="360"/>
        <w:rPr>
          <w:rFonts w:ascii="Calibri Light" w:hAnsi="Calibri Light"/>
        </w:rPr>
      </w:pPr>
    </w:p>
    <w:p w14:paraId="15AF5462" w14:textId="779D1857" w:rsidR="00CF5680" w:rsidRDefault="00A37026" w:rsidP="00A37026">
      <w:pPr>
        <w:keepNext/>
        <w:spacing w:line="276" w:lineRule="auto"/>
        <w:jc w:val="center"/>
      </w:pPr>
      <w:r>
        <w:rPr>
          <w:noProof/>
        </w:rPr>
        <w:drawing>
          <wp:inline distT="0" distB="0" distL="0" distR="0" wp14:anchorId="5136056A" wp14:editId="3E46E73E">
            <wp:extent cx="4151684" cy="4114800"/>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84" cy="4114800"/>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fldSimple w:instr=" SEQ Figure \* ARABIC ">
        <w:r w:rsidR="003D6F7D">
          <w:rPr>
            <w:noProof/>
          </w:rPr>
          <w:t>8</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w:lastRenderedPageBreak/>
        <mc:AlternateContent>
          <mc:Choice Requires="wps">
            <w:drawing>
              <wp:anchor distT="0" distB="0" distL="114300" distR="114300" simplePos="0" relativeHeight="251661312" behindDoc="0" locked="0" layoutInCell="1" allowOverlap="1" wp14:anchorId="495CAD83" wp14:editId="0941AACE">
                <wp:simplePos x="0" y="0"/>
                <wp:positionH relativeFrom="column">
                  <wp:posOffset>3599815</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6A9257F2" id="_x0000_t32" coordsize="21600,21600" o:spt="32" o:oned="t" path="m0,0l21600,21600e" filled="f">
                <v:path arrowok="t" fillok="f" o:connecttype="none"/>
                <o:lock v:ext="edit" shapetype="t"/>
              </v:shapetype>
              <v:shape id="Straight Arrow Connector 12" o:spid="_x0000_s1026" type="#_x0000_t32" style="position:absolute;margin-left:283.45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9058FE2">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6DAC29E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 (In the above example, </w:t>
      </w:r>
      <w:r w:rsidR="002F0E38">
        <w:rPr>
          <w:rFonts w:ascii="Menlo" w:hAnsi="Menlo" w:cs="Menlo"/>
          <w:sz w:val="22"/>
          <w:szCs w:val="22"/>
        </w:rPr>
        <w:t>/Users</w:t>
      </w:r>
      <w:r w:rsidR="00D227FF">
        <w:rPr>
          <w:rFonts w:ascii="Menlo" w:hAnsi="Menlo" w:cs="Menlo"/>
          <w:sz w:val="22"/>
          <w:szCs w:val="22"/>
        </w:rPr>
        <w:t>/</w:t>
      </w:r>
      <w:r w:rsidR="002E1F48">
        <w:rPr>
          <w:rFonts w:ascii="Menlo" w:hAnsi="Menlo" w:cs="Menlo"/>
          <w:sz w:val="22"/>
          <w:szCs w:val="22"/>
        </w:rPr>
        <w:t>&lt;username&gt;</w:t>
      </w:r>
      <w:r w:rsidR="00212944" w:rsidRPr="00A02FCE">
        <w:rPr>
          <w:rFonts w:ascii="Menlo" w:hAnsi="Menlo" w:cs="Menlo"/>
          <w:sz w:val="22"/>
          <w:szCs w:val="22"/>
        </w:rPr>
        <w:t>/</w:t>
      </w:r>
      <w:proofErr w:type="spellStart"/>
      <w:r w:rsidRPr="00A02FCE">
        <w:rPr>
          <w:rFonts w:ascii="Menlo" w:hAnsi="Menlo" w:cs="Menlo"/>
          <w:sz w:val="22"/>
          <w:szCs w:val="22"/>
        </w:rPr>
        <w:t>WFSC</w:t>
      </w:r>
      <w:r w:rsidR="00C4334A">
        <w:rPr>
          <w:rFonts w:ascii="Menlo" w:hAnsi="Menlo" w:cs="Menlo"/>
          <w:sz w:val="22"/>
          <w:szCs w:val="22"/>
        </w:rPr>
        <w:t>_guiding</w:t>
      </w:r>
      <w:proofErr w:type="spellEnd"/>
      <w:r w:rsidRPr="00A02FCE">
        <w:rPr>
          <w:rFonts w:ascii="Menlo" w:hAnsi="Menlo" w:cs="Menlo"/>
          <w:sz w:val="22"/>
          <w:szCs w:val="22"/>
        </w:rPr>
        <w:t>/</w:t>
      </w:r>
      <w:r w:rsidR="006C783C">
        <w:rPr>
          <w:rFonts w:ascii="Menlo" w:hAnsi="Menlo" w:cs="Menlo"/>
          <w:sz w:val="22"/>
          <w:szCs w:val="22"/>
        </w:rPr>
        <w:t>WFR</w:t>
      </w:r>
      <w:r w:rsidR="002E1F48">
        <w:rPr>
          <w:rFonts w:ascii="Menlo" w:hAnsi="Menlo" w:cs="Menlo"/>
          <w:sz w:val="22"/>
          <w:szCs w:val="22"/>
        </w:rPr>
        <w:t>September</w:t>
      </w:r>
      <w:r w:rsidR="006C783C">
        <w:rPr>
          <w:rFonts w:ascii="Menlo" w:hAnsi="Menlo" w:cs="Menlo"/>
          <w:sz w:val="22"/>
          <w:szCs w:val="22"/>
        </w:rPr>
        <w:t>2018/</w:t>
      </w:r>
      <w:r w:rsidR="000E3E99">
        <w:rPr>
          <w:rFonts w:ascii="Menlo" w:hAnsi="Menlo" w:cs="Menlo"/>
          <w:sz w:val="22"/>
          <w:szCs w:val="22"/>
        </w:rPr>
        <w:t xml:space="preserve"> </w:t>
      </w:r>
      <w:proofErr w:type="spellStart"/>
      <w:r w:rsidR="006C783C">
        <w:rPr>
          <w:rFonts w:ascii="Menlo" w:hAnsi="Menlo" w:cs="Menlo"/>
          <w:sz w:val="22"/>
          <w:szCs w:val="22"/>
        </w:rPr>
        <w:t>ote</w:t>
      </w:r>
      <w:proofErr w:type="spellEnd"/>
      <w:r w:rsidR="006C783C">
        <w:rPr>
          <w:rFonts w:ascii="Menlo" w:hAnsi="Menlo" w:cs="Menlo"/>
          <w:sz w:val="22"/>
          <w:szCs w:val="22"/>
        </w:rPr>
        <w:t>{#}/out/</w:t>
      </w:r>
      <w:r w:rsidRPr="00A02FCE">
        <w:rPr>
          <w:rFonts w:ascii="Menlo" w:hAnsi="Menlo" w:cs="Menlo"/>
          <w:sz w:val="22"/>
          <w:szCs w:val="22"/>
        </w:rPr>
        <w:t>GA_obs1_WFR/</w:t>
      </w:r>
      <w:r w:rsidRPr="008503E8">
        <w:rPr>
          <w:rFonts w:ascii="Calibri Light" w:hAnsi="Calibri Light" w:cs="Menlo"/>
        </w:rPr>
        <w:t>)</w:t>
      </w:r>
    </w:p>
    <w:p w14:paraId="60CAD4B2" w14:textId="68CAF027"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(In the above example, </w:t>
      </w:r>
      <w:r w:rsidR="00D227FF">
        <w:rPr>
          <w:rFonts w:ascii="Menlo" w:hAnsi="Menlo" w:cs="Menlo"/>
          <w:sz w:val="22"/>
          <w:szCs w:val="22"/>
        </w:rPr>
        <w:t>/Users/</w:t>
      </w:r>
      <w:r w:rsidR="002E1F48">
        <w:rPr>
          <w:rFonts w:ascii="Menlo" w:hAnsi="Menlo" w:cs="Menlo"/>
          <w:sz w:val="22"/>
          <w:szCs w:val="22"/>
        </w:rPr>
        <w:t>&lt;username&gt;</w:t>
      </w:r>
      <w:r w:rsidR="00D227FF" w:rsidRPr="005818C7" w:rsidDel="002F0E38">
        <w:rPr>
          <w:rFonts w:ascii="Menlo" w:hAnsi="Menlo" w:cs="Menlo"/>
          <w:sz w:val="22"/>
          <w:szCs w:val="22"/>
        </w:rPr>
        <w:t xml:space="preserve"> </w:t>
      </w:r>
      <w:r w:rsidR="00212944" w:rsidRPr="00A02FCE">
        <w:rPr>
          <w:rFonts w:ascii="Menlo" w:hAnsi="Menlo" w:cs="Menlo"/>
          <w:sz w:val="22"/>
          <w:szCs w:val="22"/>
        </w:rPr>
        <w:t>/</w:t>
      </w:r>
      <w:proofErr w:type="spellStart"/>
      <w:r w:rsidRPr="00A02FCE">
        <w:rPr>
          <w:rFonts w:ascii="Menlo" w:hAnsi="Menlo" w:cs="Menlo"/>
          <w:sz w:val="22"/>
          <w:szCs w:val="22"/>
        </w:rPr>
        <w:t>WFSC</w:t>
      </w:r>
      <w:r w:rsidR="00C4334A">
        <w:rPr>
          <w:rFonts w:ascii="Menlo" w:hAnsi="Menlo" w:cs="Menlo"/>
          <w:sz w:val="22"/>
          <w:szCs w:val="22"/>
        </w:rPr>
        <w:t>_guiding</w:t>
      </w:r>
      <w:proofErr w:type="spellEnd"/>
      <w:r w:rsidRPr="00A02FCE">
        <w:rPr>
          <w:rFonts w:ascii="Menlo" w:hAnsi="Menlo" w:cs="Menlo"/>
          <w:sz w:val="22"/>
          <w:szCs w:val="22"/>
        </w:rPr>
        <w:t>/</w:t>
      </w:r>
      <w:r w:rsidR="006C783C">
        <w:rPr>
          <w:rFonts w:ascii="Menlo" w:hAnsi="Menlo" w:cs="Menlo"/>
          <w:sz w:val="22"/>
          <w:szCs w:val="22"/>
        </w:rPr>
        <w:t>WFR</w:t>
      </w:r>
      <w:r w:rsidR="002E1F48">
        <w:rPr>
          <w:rFonts w:ascii="Menlo" w:hAnsi="Menlo" w:cs="Menlo"/>
          <w:sz w:val="22"/>
          <w:szCs w:val="22"/>
        </w:rPr>
        <w:t>September</w:t>
      </w:r>
      <w:r w:rsidR="006C783C">
        <w:rPr>
          <w:rFonts w:ascii="Menlo" w:hAnsi="Menlo" w:cs="Menlo"/>
          <w:sz w:val="22"/>
          <w:szCs w:val="22"/>
        </w:rPr>
        <w:t>2018/</w:t>
      </w:r>
      <w:proofErr w:type="spellStart"/>
      <w:r w:rsidR="006C783C">
        <w:rPr>
          <w:rFonts w:ascii="Menlo" w:hAnsi="Menlo" w:cs="Menlo"/>
          <w:sz w:val="22"/>
          <w:szCs w:val="22"/>
        </w:rPr>
        <w:t>ote</w:t>
      </w:r>
      <w:proofErr w:type="spellEnd"/>
      <w:r w:rsidR="006C783C">
        <w:rPr>
          <w:rFonts w:ascii="Menlo" w:hAnsi="Menlo" w:cs="Menlo"/>
          <w:sz w:val="22"/>
          <w:szCs w:val="22"/>
        </w:rPr>
        <w:t>{#}/out</w:t>
      </w:r>
      <w:r w:rsidRPr="00A02FCE">
        <w:rPr>
          <w:rFonts w:ascii="Menlo" w:hAnsi="Menlo" w:cs="Menlo"/>
          <w:sz w:val="22"/>
          <w:szCs w:val="22"/>
        </w:rPr>
        <w:t>/GA_obs1_WFR/</w:t>
      </w:r>
      <w:proofErr w:type="spellStart"/>
      <w:r w:rsidRPr="00A02FCE">
        <w:rPr>
          <w:rFonts w:ascii="Menlo" w:hAnsi="Menlo" w:cs="Menlo"/>
          <w:sz w:val="22"/>
          <w:szCs w:val="22"/>
        </w:rPr>
        <w:t>dhas</w:t>
      </w:r>
      <w:proofErr w:type="spellEnd"/>
      <w:r w:rsidRPr="00A02FCE">
        <w:rPr>
          <w:rFonts w:ascii="Menlo" w:hAnsi="Menlo" w:cs="Menlo"/>
          <w:sz w:val="22"/>
          <w:szCs w:val="22"/>
        </w:rPr>
        <w:t>/</w:t>
      </w:r>
      <w:r w:rsidRPr="008503E8">
        <w:rPr>
          <w:rFonts w:ascii="Calibri Light" w:hAnsi="Calibri Light" w:cs="Menlo"/>
        </w:rPr>
        <w:t>)</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7AF686A7"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044BF3A5" w:rsidR="00563DE3" w:rsidRPr="00563DE3" w:rsidRDefault="00563DE3" w:rsidP="00563DE3">
      <w:pPr>
        <w:pStyle w:val="ListParagraph"/>
        <w:spacing w:line="276" w:lineRule="auto"/>
        <w:ind w:left="1800"/>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112368B1">
                <wp:simplePos x="0" y="0"/>
                <wp:positionH relativeFrom="column">
                  <wp:posOffset>4052097</wp:posOffset>
                </wp:positionH>
                <wp:positionV relativeFrom="paragraph">
                  <wp:posOffset>212090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7AFAD" id="Straight Arrow Connector 27" o:spid="_x0000_s1026" type="#_x0000_t32" style="position:absolute;margin-left:319.05pt;margin-top:16.7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" strokecolor="red" strokeweight="4.5pt">
                <v:stroke endarrow="block" joinstyle="miter"/>
              </v:shape>
            </w:pict>
          </mc:Fallback>
        </mc:AlternateContent>
      </w:r>
      <w:r>
        <w:rPr>
          <w:rFonts w:ascii="Calibri Light" w:hAnsi="Calibri Light" w:cs="Menlo"/>
        </w:rPr>
        <w:t xml:space="preserve">                  </w:t>
      </w:r>
      <w:r w:rsidRPr="008503E8">
        <w:rPr>
          <w:noProof/>
        </w:rPr>
        <w:drawing>
          <wp:inline distT="0" distB="0" distL="0" distR="0" wp14:anchorId="01E0DF38" wp14:editId="2AE00BFC">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4235A710" w14:textId="4E288A3C" w:rsidR="00165428" w:rsidRPr="008503E8"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73FC21B7"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79AB69E2">
                <wp:simplePos x="0" y="0"/>
                <wp:positionH relativeFrom="column">
                  <wp:posOffset>1461135</wp:posOffset>
                </wp:positionH>
                <wp:positionV relativeFrom="paragraph">
                  <wp:posOffset>459149</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81DE9" id="Straight Arrow Connector 13" o:spid="_x0000_s1026" type="#_x0000_t32" style="position:absolute;margin-left:115.05pt;margin-top:36.15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" strokecolor="red" strokeweight="4.5pt">
                <v:stroke endarrow="block" joinstyle="miter"/>
              </v:shape>
            </w:pict>
          </mc:Fallback>
        </mc:AlternateContent>
      </w:r>
      <w:r w:rsidR="00EB1DB8" w:rsidRPr="008503E8">
        <w:rPr>
          <w:rFonts w:ascii="Calibri Light" w:hAnsi="Calibri Light"/>
          <w:noProof/>
        </w:rPr>
        <w:drawing>
          <wp:inline distT="0" distB="0" distL="0" distR="0" wp14:anchorId="47721522" wp14:editId="5BCD5B7D">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65D8EAFE">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lastRenderedPageBreak/>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drawing>
          <wp:inline distT="0" distB="0" distL="0" distR="0" wp14:anchorId="4B3820D5" wp14:editId="640B3C89">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30">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fldSimple w:instr=" SEQ Figure \* ARABIC ">
        <w:r w:rsidR="003D6F7D">
          <w:rPr>
            <w:noProof/>
          </w:rPr>
          <w:t>9</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28" w:name="reselectingstars"/>
      <w:r w:rsidRPr="008503E8">
        <w:rPr>
          <w:rFonts w:ascii="Calibri" w:hAnsi="Calibri" w:cs="Times New Roman"/>
          <w:b/>
          <w:bCs/>
          <w:sz w:val="28"/>
        </w:rPr>
        <w:lastRenderedPageBreak/>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p w14:paraId="4C4FF0F6" w14:textId="77777777" w:rsidR="00B96FF6" w:rsidRDefault="00B96FF6" w:rsidP="00B96FF6">
      <w:pPr>
        <w:pStyle w:val="ListParagraph"/>
        <w:spacing w:line="276" w:lineRule="auto"/>
        <w:rPr>
          <w:rFonts w:ascii="Calibri" w:hAnsi="Calibri" w:cs="Times New Roman"/>
          <w:b/>
          <w:bCs/>
          <w:sz w:val="28"/>
        </w:rPr>
      </w:pPr>
    </w:p>
    <w:bookmarkEnd w:id="28"/>
    <w:p w14:paraId="400A0B8C" w14:textId="7854EF2E" w:rsidR="009F6DB4" w:rsidRDefault="009F6DB4" w:rsidP="009F6DB4">
      <w:pPr>
        <w:spacing w:line="276" w:lineRule="auto"/>
        <w:ind w:left="36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w:t>
      </w:r>
      <w:proofErr w:type="spellStart"/>
      <w:r>
        <w:rPr>
          <w:rFonts w:ascii="Calibri Light" w:hAnsi="Calibri Light"/>
        </w:rPr>
        <w:t>ID.prc</w:t>
      </w:r>
      <w:proofErr w:type="spellEnd"/>
      <w:r>
        <w:rPr>
          <w:rFonts w:ascii="Calibri Light" w:hAnsi="Calibri Light"/>
        </w:rPr>
        <w:t xml:space="preserve"> and regfile.txt files). Thus, though completely re-running the tool would work to re-select the guide and reference star segments (see </w:t>
      </w:r>
      <w:hyperlink w:anchor="selectingstars" w:history="1">
        <w:r w:rsidRPr="008F0D1C">
          <w:rPr>
            <w:rStyle w:val="Hyperlink"/>
            <w:rFonts w:ascii="Calibri Light" w:hAnsi="Calibri Light"/>
          </w:rPr>
          <w:t xml:space="preserve">Part </w:t>
        </w:r>
        <w:r w:rsidR="000E16B2" w:rsidRPr="008F0D1C">
          <w:rPr>
            <w:rStyle w:val="Hyperlink"/>
            <w:rFonts w:ascii="Calibri Light" w:hAnsi="Calibri Light"/>
          </w:rPr>
          <w:t>I</w:t>
        </w:r>
        <w:r w:rsidRPr="008F0D1C">
          <w:rPr>
            <w:rStyle w:val="Hyperlink"/>
            <w:rFonts w:ascii="Calibri Light" w:hAnsi="Calibri Light"/>
          </w:rPr>
          <w:t>II</w:t>
        </w:r>
      </w:hyperlink>
      <w:r>
        <w:rPr>
          <w:rFonts w:ascii="Calibri Light" w:hAnsi="Calibri Light"/>
        </w:rPr>
        <w:t xml:space="preserve">),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38FC01BE">
            <wp:extent cx="5029200" cy="663601"/>
            <wp:effectExtent l="0" t="0" r="0" b="0"/>
            <wp:docPr id="40" name="Picture 40" descr="../../../../../Desktop/Screen%20Shot%202018-05-29%20at%201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663601"/>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fldSimple w:instr=" SEQ Figure \* ARABIC ">
        <w:r w:rsidR="003D6F7D">
          <w:rPr>
            <w:noProof/>
          </w:rPr>
          <w:t>10</w:t>
        </w:r>
      </w:fldSimple>
      <w:r>
        <w:t xml:space="preserve"> - Flight Software file writer section of the Main GUI for the case when only </w:t>
      </w:r>
      <w:proofErr w:type="gramStart"/>
      <w:r>
        <w:t>the .</w:t>
      </w:r>
      <w:proofErr w:type="spellStart"/>
      <w:r>
        <w:t>prc</w:t>
      </w:r>
      <w:proofErr w:type="spellEnd"/>
      <w:proofErr w:type="gramEnd"/>
      <w:r>
        <w:t xml:space="preserve">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1BF666AF">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17D4A"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1225ACF2" w14:textId="5BD86434" w:rsidR="00593F77" w:rsidRPr="00817D4A"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6AC5377">
                <wp:extent cx="6858000" cy="1374140"/>
                <wp:effectExtent l="0" t="0" r="25400" b="22860"/>
                <wp:docPr id="49" name="Text Box 49"/>
                <wp:cNvGraphicFramePr/>
                <a:graphic xmlns:a="http://schemas.openxmlformats.org/drawingml/2006/main">
                  <a:graphicData uri="http://schemas.microsoft.com/office/word/2010/wordprocessingShape">
                    <wps:wsp>
                      <wps:cNvSpPr txBox="1"/>
                      <wps:spPr>
                        <a:xfrm>
                          <a:off x="0" y="0"/>
                          <a:ext cx="6858000" cy="137414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4287F44F" w:rsidR="00D67106" w:rsidRPr="00593F77" w:rsidRDefault="00D67106"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folder </w:t>
                            </w:r>
                            <w:r w:rsidRPr="00593F77">
                              <w:rPr>
                                <w:rFonts w:ascii="Menlo" w:hAnsi="Menlo" w:cs="Menlo"/>
                                <w:sz w:val="22"/>
                                <w:szCs w:val="22"/>
                              </w:rPr>
                              <w:t>/Users/</w:t>
                            </w:r>
                            <w:r>
                              <w:rPr>
                                <w:rFonts w:ascii="Menlo" w:hAnsi="Menlo" w:cs="Menlo"/>
                                <w:sz w:val="22"/>
                                <w:szCs w:val="22"/>
                              </w:rPr>
                              <w:t>&lt;username&gt;</w:t>
                            </w:r>
                            <w:r w:rsidRPr="00593F77">
                              <w:rPr>
                                <w:rFonts w:ascii="Menlo" w:hAnsi="Menlo" w:cs="Menlo"/>
                                <w:sz w:val="22"/>
                                <w:szCs w:val="22"/>
                              </w:rPr>
                              <w:t>/</w:t>
                            </w:r>
                            <w:proofErr w:type="spellStart"/>
                            <w:r w:rsidRPr="00593F77">
                              <w:rPr>
                                <w:rFonts w:ascii="Menlo" w:hAnsi="Menlo" w:cs="Menlo"/>
                                <w:sz w:val="22"/>
                                <w:szCs w:val="22"/>
                              </w:rPr>
                              <w:t>WFSC_guiding</w:t>
                            </w:r>
                            <w:proofErr w:type="spellEnd"/>
                            <w:r w:rsidRPr="00593F77">
                              <w:rPr>
                                <w:rFonts w:ascii="Menlo" w:hAnsi="Menlo" w:cs="Menlo"/>
                                <w:sz w:val="22"/>
                                <w:szCs w:val="22"/>
                              </w:rPr>
                              <w:t>/WFR</w:t>
                            </w:r>
                            <w:r>
                              <w:rPr>
                                <w:rFonts w:ascii="Menlo" w:hAnsi="Menlo" w:cs="Menlo"/>
                                <w:sz w:val="22"/>
                                <w:szCs w:val="22"/>
                              </w:rPr>
                              <w:t>September</w:t>
                            </w:r>
                            <w:r w:rsidRPr="00593F77">
                              <w:rPr>
                                <w:rFonts w:ascii="Menlo" w:hAnsi="Menlo" w:cs="Menlo"/>
                                <w:sz w:val="22"/>
                                <w:szCs w:val="22"/>
                              </w:rPr>
                              <w:t>2018/</w:t>
                            </w:r>
                            <w:proofErr w:type="spellStart"/>
                            <w:r w:rsidRPr="00593F77">
                              <w:rPr>
                                <w:rFonts w:ascii="Menlo" w:hAnsi="Menlo" w:cs="Menlo"/>
                                <w:sz w:val="22"/>
                                <w:szCs w:val="22"/>
                              </w:rPr>
                              <w:t>ote</w:t>
                            </w:r>
                            <w:proofErr w:type="spellEnd"/>
                            <w:r w:rsidRPr="00593F77">
                              <w:rPr>
                                <w:rFonts w:ascii="Menlo" w:hAnsi="Menlo" w:cs="Menlo"/>
                                <w:sz w:val="22"/>
                                <w:szCs w:val="22"/>
                              </w:rPr>
                              <w:t>{#}/out/{root}/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6" type="#_x0000_t202" style="width:540pt;height:108.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" fillcolor="#e2efd9 [665]" strokecolor="#70ad47 [3209]" strokeweight="1.75pt">
                <v:textbox inset=",,,0">
                  <w:txbxContent>
                    <w:p w14:paraId="76E401F6" w14:textId="4287F44F" w:rsidR="00D67106" w:rsidRPr="00593F77" w:rsidRDefault="00D67106"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folder </w:t>
                      </w:r>
                      <w:r w:rsidRPr="00593F77">
                        <w:rPr>
                          <w:rFonts w:ascii="Menlo" w:hAnsi="Menlo" w:cs="Menlo"/>
                          <w:sz w:val="22"/>
                          <w:szCs w:val="22"/>
                        </w:rPr>
                        <w:t>/Users/</w:t>
                      </w:r>
                      <w:r>
                        <w:rPr>
                          <w:rFonts w:ascii="Menlo" w:hAnsi="Menlo" w:cs="Menlo"/>
                          <w:sz w:val="22"/>
                          <w:szCs w:val="22"/>
                        </w:rPr>
                        <w:t>&lt;username&gt;</w:t>
                      </w:r>
                      <w:r w:rsidRPr="00593F77">
                        <w:rPr>
                          <w:rFonts w:ascii="Menlo" w:hAnsi="Menlo" w:cs="Menlo"/>
                          <w:sz w:val="22"/>
                          <w:szCs w:val="22"/>
                        </w:rPr>
                        <w:t>/</w:t>
                      </w:r>
                      <w:proofErr w:type="spellStart"/>
                      <w:r w:rsidRPr="00593F77">
                        <w:rPr>
                          <w:rFonts w:ascii="Menlo" w:hAnsi="Menlo" w:cs="Menlo"/>
                          <w:sz w:val="22"/>
                          <w:szCs w:val="22"/>
                        </w:rPr>
                        <w:t>WFSC_guiding</w:t>
                      </w:r>
                      <w:proofErr w:type="spellEnd"/>
                      <w:r w:rsidRPr="00593F77">
                        <w:rPr>
                          <w:rFonts w:ascii="Menlo" w:hAnsi="Menlo" w:cs="Menlo"/>
                          <w:sz w:val="22"/>
                          <w:szCs w:val="22"/>
                        </w:rPr>
                        <w:t>/WFR</w:t>
                      </w:r>
                      <w:r>
                        <w:rPr>
                          <w:rFonts w:ascii="Menlo" w:hAnsi="Menlo" w:cs="Menlo"/>
                          <w:sz w:val="22"/>
                          <w:szCs w:val="22"/>
                        </w:rPr>
                        <w:t>September</w:t>
                      </w:r>
                      <w:r w:rsidRPr="00593F77">
                        <w:rPr>
                          <w:rFonts w:ascii="Menlo" w:hAnsi="Menlo" w:cs="Menlo"/>
                          <w:sz w:val="22"/>
                          <w:szCs w:val="22"/>
                        </w:rPr>
                        <w:t>2018/</w:t>
                      </w:r>
                      <w:proofErr w:type="spellStart"/>
                      <w:r w:rsidRPr="00593F77">
                        <w:rPr>
                          <w:rFonts w:ascii="Menlo" w:hAnsi="Menlo" w:cs="Menlo"/>
                          <w:sz w:val="22"/>
                          <w:szCs w:val="22"/>
                        </w:rPr>
                        <w:t>ote</w:t>
                      </w:r>
                      <w:proofErr w:type="spellEnd"/>
                      <w:r w:rsidRPr="00593F77">
                        <w:rPr>
                          <w:rFonts w:ascii="Menlo" w:hAnsi="Menlo" w:cs="Menlo"/>
                          <w:sz w:val="22"/>
                          <w:szCs w:val="22"/>
                        </w:rPr>
                        <w:t>{#}/out/{root}/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741CEEC7" w14:textId="74B44540" w:rsidR="0098243C" w:rsidRPr="009F6DB4" w:rsidRDefault="0098243C" w:rsidP="0098243C">
      <w:pPr>
        <w:pStyle w:val="ListParagraph"/>
        <w:spacing w:line="276" w:lineRule="auto"/>
        <w:rPr>
          <w:rFonts w:ascii="Calibri Light" w:hAnsi="Calibri Light" w:cs="Menlo"/>
        </w:rPr>
      </w:pPr>
      <w:r>
        <w:rPr>
          <w:rFonts w:ascii="Calibri Light" w:hAnsi="Calibri Light" w:cs="Times New Roman"/>
        </w:rPr>
        <w:t>Recall the suggested selection criteria</w:t>
      </w:r>
      <w:r w:rsidR="002E1F48">
        <w:rPr>
          <w:rFonts w:ascii="Calibri Light" w:hAnsi="Calibri Light" w:cs="Times New Roman"/>
        </w:rPr>
        <w:t xml:space="preserve"> (also see Appendix D in the CAR procedures)</w:t>
      </w:r>
      <w:r>
        <w:rPr>
          <w:rFonts w:ascii="Calibri Light" w:hAnsi="Calibri Light" w:cs="Times New Roman"/>
        </w:rPr>
        <w:t>:</w:t>
      </w:r>
    </w:p>
    <w:p w14:paraId="58421870" w14:textId="77777777" w:rsidR="0098243C" w:rsidRPr="008503E8"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AB054D4" w14:textId="77777777" w:rsidR="0098243C" w:rsidRPr="005818C7"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283607D" w14:textId="1D912B7C" w:rsidR="0098243C" w:rsidRPr="0098243C" w:rsidRDefault="0098243C" w:rsidP="0098243C">
      <w:pPr>
        <w:pStyle w:val="ListParagraph"/>
        <w:numPr>
          <w:ilvl w:val="2"/>
          <w:numId w:val="37"/>
        </w:numPr>
        <w:spacing w:line="276" w:lineRule="auto"/>
        <w:ind w:left="1800"/>
        <w:rPr>
          <w:rFonts w:ascii="Calibri Light" w:hAnsi="Calibri Light" w:cs="Menlo"/>
        </w:rPr>
      </w:pPr>
      <w:r>
        <w:rPr>
          <w:rFonts w:ascii="Calibri Light" w:hAnsi="Calibri Light" w:cs="Times New Roman"/>
        </w:rPr>
        <w:t>Do not choose reference or guide stars in regions where several PSFs are close together</w:t>
      </w:r>
    </w:p>
    <w:p w14:paraId="2AA63A75" w14:textId="7D432AEA" w:rsidR="00817D4A" w:rsidRPr="00593F77"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2C5316C1"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testingindhas" w:history="1">
        <w:r w:rsidR="0069000D" w:rsidRPr="0098243C">
          <w:rPr>
            <w:rStyle w:val="Hyperlink"/>
            <w:rFonts w:ascii="Calibri Light" w:hAnsi="Calibri Light" w:cs="Menlo"/>
          </w:rPr>
          <w:t>Part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06C49F8D"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 xml:space="preserve">a successful one. Repeat </w:t>
      </w:r>
      <w:hyperlink w:anchor="reselectingstars" w:history="1">
        <w:r w:rsidR="000E16B2" w:rsidRPr="0098243C">
          <w:rPr>
            <w:rStyle w:val="Hyperlink"/>
            <w:rFonts w:ascii="Calibri Light" w:hAnsi="Calibri Light" w:cs="Menlo"/>
            <w:b/>
          </w:rPr>
          <w:t>Part V</w:t>
        </w:r>
        <w:r w:rsidR="0069000D" w:rsidRPr="0098243C">
          <w:rPr>
            <w:rStyle w:val="Hyperlink"/>
            <w:rFonts w:ascii="Calibri Light" w:hAnsi="Calibri Light" w:cs="Menlo"/>
            <w:b/>
          </w:rPr>
          <w:t>I</w:t>
        </w:r>
      </w:hyperlink>
      <w:r w:rsidRPr="00A02FCE">
        <w:rPr>
          <w:rFonts w:ascii="Calibri Light" w:hAnsi="Calibri Light" w:cs="Menlo"/>
          <w:b/>
          <w:color w:val="000000" w:themeColor="text1"/>
        </w:rPr>
        <w:t>.</w:t>
      </w:r>
    </w:p>
    <w:p w14:paraId="6F5028F0" w14:textId="03C0DC1D"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hyperlink w:anchor="segmentguiding" w:history="1">
        <w:r w:rsidRPr="0098243C">
          <w:rPr>
            <w:rStyle w:val="Hyperlink"/>
            <w:rFonts w:ascii="Calibri Light" w:hAnsi="Calibri Light" w:cs="Menlo"/>
          </w:rPr>
          <w:t>Part V</w:t>
        </w:r>
        <w:r w:rsidR="000E16B2" w:rsidRPr="0098243C">
          <w:rPr>
            <w:rStyle w:val="Hyperlink"/>
            <w:rFonts w:ascii="Calibri Light" w:hAnsi="Calibri Light" w:cs="Menlo"/>
          </w:rPr>
          <w:t>I</w:t>
        </w:r>
        <w:r w:rsidR="0069000D" w:rsidRPr="0098243C">
          <w:rPr>
            <w:rStyle w:val="Hyperlink"/>
            <w:rFonts w:ascii="Calibri Light" w:hAnsi="Calibri Light" w:cs="Menlo"/>
          </w:rPr>
          <w:t>I</w:t>
        </w:r>
      </w:hyperlink>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77777777" w:rsidR="00AE47F3" w:rsidRPr="008503E8" w:rsidRDefault="00AE47F3" w:rsidP="00AE47F3">
      <w:pPr>
        <w:spacing w:line="276" w:lineRule="auto"/>
        <w:rPr>
          <w:rFonts w:ascii="Calibri Light" w:hAnsi="Calibri Light"/>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29" w:name="segmentguiding"/>
      <w:r w:rsidRPr="008503E8">
        <w:rPr>
          <w:rFonts w:ascii="Calibri" w:hAnsi="Calibri" w:cs="Times New Roman"/>
          <w:b/>
          <w:bCs/>
          <w:sz w:val="28"/>
        </w:rPr>
        <w:lastRenderedPageBreak/>
        <w:t>Writing the Segment Guiding Override File</w:t>
      </w:r>
    </w:p>
    <w:bookmarkEnd w:id="29"/>
    <w:p w14:paraId="49ED6020" w14:textId="77777777" w:rsidR="00E147B4" w:rsidRPr="009F6DB4" w:rsidRDefault="00E147B4" w:rsidP="00E147B4">
      <w:pPr>
        <w:spacing w:line="276" w:lineRule="auto"/>
        <w:ind w:left="360"/>
        <w:rPr>
          <w:rFonts w:ascii="Calibri" w:hAnsi="Calibri"/>
          <w:b/>
          <w:bCs/>
          <w:sz w:val="28"/>
        </w:rPr>
      </w:pPr>
    </w:p>
    <w:p w14:paraId="2B8D93D3" w14:textId="77777777" w:rsidR="00B50CB5" w:rsidRPr="00B50CB5" w:rsidRDefault="00B50CB5"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2013D2DA" w14:textId="77777777" w:rsidR="003D6F7D" w:rsidRDefault="008F0D1C" w:rsidP="003D6F7D">
      <w:pPr>
        <w:keepNext/>
        <w:spacing w:line="276" w:lineRule="auto"/>
        <w:jc w:val="center"/>
      </w:pPr>
      <w:r>
        <w:rPr>
          <w:noProof/>
        </w:rPr>
        <mc:AlternateContent>
          <mc:Choice Requires="wps">
            <w:drawing>
              <wp:anchor distT="0" distB="0" distL="114300" distR="114300" simplePos="0" relativeHeight="251699200" behindDoc="0" locked="0" layoutInCell="1" allowOverlap="1" wp14:anchorId="1A231716" wp14:editId="10DC6155">
                <wp:simplePos x="0" y="0"/>
                <wp:positionH relativeFrom="column">
                  <wp:posOffset>822960</wp:posOffset>
                </wp:positionH>
                <wp:positionV relativeFrom="paragraph">
                  <wp:posOffset>342428</wp:posOffset>
                </wp:positionV>
                <wp:extent cx="182880" cy="18288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8B7086" w14:textId="77777777"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1716" id="Text Box 20" o:spid="_x0000_s1047" type="#_x0000_t202" style="position:absolute;left:0;text-align:left;margin-left:64.8pt;margin-top:26.95pt;width:14.4pt;height:14.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mhoI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" fillcolor="#fbe4d5 [661]" stroked="f">
                <v:textbox inset="0,0,0,0">
                  <w:txbxContent>
                    <w:p w14:paraId="768B7086" w14:textId="77777777"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118C0D38">
                <wp:simplePos x="0" y="0"/>
                <wp:positionH relativeFrom="column">
                  <wp:posOffset>818515</wp:posOffset>
                </wp:positionH>
                <wp:positionV relativeFrom="paragraph">
                  <wp:posOffset>782157</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8" type="#_x0000_t202" style="position:absolute;left:0;text-align:left;margin-left:64.45pt;margin-top:61.6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jpto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" fillcolor="#fbe4d5 [661]" stroked="f">
                <v:textbox inset="0,0,0,0">
                  <w:txbxContent>
                    <w:p w14:paraId="4DD38989" w14:textId="4045CEBF"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28BE7292">
                <wp:simplePos x="0" y="0"/>
                <wp:positionH relativeFrom="column">
                  <wp:posOffset>821684</wp:posOffset>
                </wp:positionH>
                <wp:positionV relativeFrom="paragraph">
                  <wp:posOffset>568960</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49" type="#_x0000_t202" style="position:absolute;left:0;text-align:left;margin-left:64.7pt;margin-top:44.8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J61pA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" fillcolor="#fbe4d5 [661]" stroked="f">
                <v:textbox inset="0,0,0,0">
                  <w:txbxContent>
                    <w:p w14:paraId="527CB971" w14:textId="0CBC69C8"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sidR="00CC0B0B">
        <w:rPr>
          <w:noProof/>
        </w:rPr>
        <w:drawing>
          <wp:inline distT="0" distB="0" distL="0" distR="0" wp14:anchorId="1DF174C3" wp14:editId="513F1D8B">
            <wp:extent cx="5029200" cy="1013113"/>
            <wp:effectExtent l="0" t="0" r="0" b="3175"/>
            <wp:docPr id="44" name="Picture 44" descr="../../../../../Desktop/Screen%20Shot%202018-05-29%20at%201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5-29%20at%2011.38.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1013113"/>
                    </a:xfrm>
                    <a:prstGeom prst="rect">
                      <a:avLst/>
                    </a:prstGeom>
                    <a:noFill/>
                    <a:ln>
                      <a:noFill/>
                    </a:ln>
                  </pic:spPr>
                </pic:pic>
              </a:graphicData>
            </a:graphic>
          </wp:inline>
        </w:drawing>
      </w:r>
    </w:p>
    <w:p w14:paraId="3F858873" w14:textId="776697D2" w:rsidR="002B56DA" w:rsidRPr="00CC0B0B" w:rsidRDefault="003D6F7D" w:rsidP="003D6F7D">
      <w:pPr>
        <w:pStyle w:val="Caption"/>
        <w:jc w:val="center"/>
        <w:rPr>
          <w:rFonts w:ascii="Calibri Light" w:hAnsi="Calibri Light"/>
        </w:rPr>
      </w:pPr>
      <w:r>
        <w:t xml:space="preserve">Figure </w:t>
      </w:r>
      <w:fldSimple w:instr=" SEQ Figure \* ARABIC ">
        <w:r>
          <w:rPr>
            <w:noProof/>
          </w:rPr>
          <w:t>11</w:t>
        </w:r>
      </w:fldSimple>
      <w:r>
        <w:t xml:space="preserve"> - </w:t>
      </w:r>
      <w:proofErr w:type="spellStart"/>
      <w:r>
        <w:t>Sement</w:t>
      </w:r>
      <w:proofErr w:type="spellEnd"/>
      <w:r>
        <w:t xml:space="preserve"> Guiding section of the Main GUI</w:t>
      </w:r>
    </w:p>
    <w:p w14:paraId="1CFAB690" w14:textId="7B5DB6BF" w:rsidR="007A046A" w:rsidRDefault="00CC0B0B" w:rsidP="00CC0B0B">
      <w:pPr>
        <w:pStyle w:val="ListParagraph"/>
        <w:numPr>
          <w:ilvl w:val="0"/>
          <w:numId w:val="9"/>
        </w:numPr>
        <w:spacing w:line="276" w:lineRule="auto"/>
        <w:rPr>
          <w:rFonts w:ascii="Calibri Light" w:hAnsi="Calibri Light"/>
        </w:rPr>
      </w:pPr>
      <w:r>
        <w:rPr>
          <w:rFonts w:ascii="Calibri Light" w:hAnsi="Calibri Light" w:cs="Times New Roman"/>
        </w:rPr>
        <w:t xml:space="preserve">If desired, specify a file from which to load the locations and brightness of the selected guide and reference star by selecting the </w:t>
      </w:r>
      <w:r w:rsidRPr="008F0D1C">
        <w:rPr>
          <w:rFonts w:ascii="Calibri" w:hAnsi="Calibri" w:cs="Times New Roman"/>
          <w:b/>
          <w:bCs/>
        </w:rPr>
        <w:t xml:space="preserve">“Read 1 command from file” radio </w:t>
      </w:r>
      <w:proofErr w:type="gramStart"/>
      <w:r w:rsidRPr="008F0D1C">
        <w:rPr>
          <w:rFonts w:ascii="Calibri" w:hAnsi="Calibri" w:cs="Times New Roman"/>
          <w:b/>
          <w:bCs/>
        </w:rPr>
        <w:t>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8F0D1C" w:rsidRPr="008F0D1C">
        <w:rPr>
          <w:rFonts w:ascii="Calibri" w:hAnsi="Calibri"/>
          <w:b/>
          <w:bCs/>
          <w:noProof/>
          <w:color w:val="C45911" w:themeColor="accent2" w:themeShade="BF"/>
          <w:shd w:val="clear" w:color="auto" w:fill="FBE4D5" w:themeFill="accent2" w:themeFillTint="33"/>
        </w:rPr>
        <w:t>A</w:t>
      </w:r>
      <w:proofErr w:type="gramEnd"/>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cs="Times New Roman"/>
        </w:rPr>
        <w:t>and specifying the path to this file (most likely a regfile.txt or a .</w:t>
      </w:r>
      <w:proofErr w:type="spellStart"/>
      <w:r>
        <w:rPr>
          <w:rFonts w:ascii="Calibri Light" w:hAnsi="Calibri Light" w:cs="Times New Roman"/>
        </w:rPr>
        <w:t>incat</w:t>
      </w:r>
      <w:proofErr w:type="spellEnd"/>
      <w:r>
        <w:rPr>
          <w:rFonts w:ascii="Calibri Light" w:hAnsi="Calibri Light" w:cs="Times New Roman"/>
        </w:rPr>
        <w:t xml:space="preserve"> file). </w:t>
      </w:r>
      <w:r w:rsidRPr="0018797A">
        <w:rPr>
          <w:rFonts w:ascii="Calibri Light" w:hAnsi="Calibri Light" w:cs="Times New Roman"/>
        </w:rPr>
        <w:t xml:space="preserve">Providing this </w:t>
      </w:r>
      <w:r>
        <w:rPr>
          <w:rFonts w:ascii="Calibri Light" w:hAnsi="Calibri Light" w:cs="Times New Roman"/>
        </w:rPr>
        <w:t xml:space="preserve">file </w:t>
      </w:r>
      <w:r w:rsidRPr="0018797A">
        <w:rPr>
          <w:rFonts w:ascii="Calibri Light" w:hAnsi="Calibri Light" w:cs="Times New Roman"/>
        </w:rPr>
        <w:t xml:space="preserve">will </w:t>
      </w:r>
      <w:ins w:id="30" w:author="Microsoft Office User" w:date="2018-09-27T09:05:00Z">
        <w:r w:rsidR="00FD4BA6">
          <w:rPr>
            <w:rFonts w:ascii="Calibri Light" w:hAnsi="Calibri Light" w:cs="Times New Roman"/>
          </w:rPr>
          <w:t xml:space="preserve">use only the guide and reference star selected by the user in step </w:t>
        </w:r>
      </w:ins>
      <w:ins w:id="31" w:author="Microsoft Office User" w:date="2018-09-27T09:06:00Z">
        <w:r w:rsidR="00FD4BA6">
          <w:rPr>
            <w:rFonts w:ascii="Calibri Light" w:hAnsi="Calibri Light" w:cs="Times New Roman"/>
          </w:rPr>
          <w:t>III</w:t>
        </w:r>
      </w:ins>
      <w:ins w:id="32" w:author="Microsoft Office User" w:date="2018-09-27T09:05:00Z">
        <w:r w:rsidR="00FD4BA6">
          <w:rPr>
            <w:rFonts w:ascii="Calibri Light" w:hAnsi="Calibri Light" w:cs="Times New Roman"/>
          </w:rPr>
          <w:t xml:space="preserve"> and </w:t>
        </w:r>
      </w:ins>
      <w:r w:rsidRPr="0018797A">
        <w:rPr>
          <w:rFonts w:ascii="Calibri Light" w:hAnsi="Calibri Light" w:cs="Times New Roman"/>
        </w:rPr>
        <w:t xml:space="preserve">bypass using the </w:t>
      </w:r>
      <w:r>
        <w:rPr>
          <w:rFonts w:ascii="Calibri Light" w:hAnsi="Calibri Light" w:cs="Times New Roman"/>
        </w:rPr>
        <w:t>Segment Guiding</w:t>
      </w:r>
      <w:r w:rsidR="008F0D1C">
        <w:rPr>
          <w:rFonts w:ascii="Calibri Light" w:hAnsi="Calibri Light" w:cs="Times New Roman"/>
        </w:rPr>
        <w:t xml:space="preserve"> GUI</w:t>
      </w:r>
      <w:ins w:id="33" w:author="Microsoft Office User" w:date="2018-09-27T09:04:00Z">
        <w:r w:rsidR="00FD4BA6">
          <w:rPr>
            <w:rFonts w:ascii="Calibri Light" w:hAnsi="Calibri Light" w:cs="Times New Roman"/>
          </w:rPr>
          <w:t xml:space="preserve">, and you can skip to </w:t>
        </w:r>
        <w:commentRangeStart w:id="34"/>
        <w:r w:rsidR="00FD4BA6">
          <w:rPr>
            <w:rFonts w:ascii="Calibri Light" w:hAnsi="Calibri Light" w:cs="Times New Roman"/>
          </w:rPr>
          <w:t>step 15</w:t>
        </w:r>
        <w:commentRangeEnd w:id="34"/>
        <w:r w:rsidR="00FD4BA6">
          <w:rPr>
            <w:rStyle w:val="CommentReference"/>
          </w:rPr>
          <w:commentReference w:id="34"/>
        </w:r>
      </w:ins>
      <w:ins w:id="35" w:author="Microsoft Office User" w:date="2018-09-27T09:06:00Z">
        <w:r w:rsidR="00FD4BA6">
          <w:rPr>
            <w:rFonts w:ascii="Calibri Light" w:hAnsi="Calibri Light" w:cs="Times New Roman"/>
          </w:rPr>
          <w:t xml:space="preserve"> below</w:t>
        </w:r>
      </w:ins>
      <w:r w:rsidRPr="0018797A">
        <w:rPr>
          <w:rFonts w:ascii="Calibri Light" w:hAnsi="Calibri Light" w:cs="Times New Roman"/>
        </w:rPr>
        <w:t>.</w:t>
      </w:r>
      <w:r w:rsidRPr="00212944">
        <w:rPr>
          <w:rFonts w:ascii="Calibri Light" w:hAnsi="Calibri Light"/>
        </w:rPr>
        <w:t xml:space="preserve"> </w:t>
      </w:r>
    </w:p>
    <w:p w14:paraId="5ED91802" w14:textId="0CACFB34" w:rsidR="008F0D1C" w:rsidRDefault="008F0D1C" w:rsidP="00CC0B0B">
      <w:pPr>
        <w:pStyle w:val="ListParagraph"/>
        <w:numPr>
          <w:ilvl w:val="0"/>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 xml:space="preserve">“Click-to-Select 1 or more commands (GUI)” radio </w:t>
      </w:r>
      <w:proofErr w:type="gramStart"/>
      <w:r w:rsidRPr="008F0D1C">
        <w:rPr>
          <w:rFonts w:ascii="Calibri" w:hAnsi="Calibri"/>
          <w:b/>
          <w:bCs/>
        </w:rPr>
        <w:t>button</w:t>
      </w:r>
      <w:r w:rsidRPr="00451EEB">
        <w:rPr>
          <w:noProof/>
        </w:rPr>
        <w:t xml:space="preserve"> </w:t>
      </w:r>
      <w:r w:rsidRPr="008F0D1C">
        <w:rPr>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B</w:t>
      </w:r>
      <w:proofErr w:type="gramEnd"/>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3E407560" w14:textId="0A5FFC28" w:rsidR="00CC0B0B" w:rsidRDefault="00CC0B0B" w:rsidP="00CC0B0B">
      <w:pPr>
        <w:pStyle w:val="ListParagraph"/>
        <w:numPr>
          <w:ilvl w:val="0"/>
          <w:numId w:val="9"/>
        </w:numPr>
        <w:spacing w:line="276" w:lineRule="auto"/>
        <w:rPr>
          <w:rFonts w:ascii="Calibri Light" w:hAnsi="Calibri Light"/>
        </w:rPr>
      </w:pPr>
      <w:r>
        <w:rPr>
          <w:rFonts w:ascii="Calibri Light" w:hAnsi="Calibri Light"/>
        </w:rPr>
        <w:t xml:space="preserve">Designate whether to mark reference stars in the segment guiding override file </w:t>
      </w:r>
      <w:r w:rsidR="008F0D1C">
        <w:rPr>
          <w:rFonts w:ascii="Calibri Light" w:hAnsi="Calibri Light"/>
        </w:rPr>
        <w:t>with the</w:t>
      </w:r>
      <w:r>
        <w:rPr>
          <w:rFonts w:ascii="Calibri Light" w:hAnsi="Calibri Light"/>
        </w:rPr>
        <w:t xml:space="preserve"> </w:t>
      </w:r>
      <w:r w:rsidRPr="008F0D1C">
        <w:rPr>
          <w:rFonts w:ascii="Calibri" w:hAnsi="Calibri"/>
          <w:b/>
          <w:bCs/>
        </w:rPr>
        <w:t>“</w:t>
      </w:r>
      <w:proofErr w:type="spellStart"/>
      <w:r w:rsidRPr="008F0D1C">
        <w:rPr>
          <w:rFonts w:ascii="Calibri" w:hAnsi="Calibri"/>
          <w:b/>
          <w:bCs/>
        </w:rPr>
        <w:t>refonly</w:t>
      </w:r>
      <w:proofErr w:type="spellEnd"/>
      <w:r w:rsidRPr="008F0D1C">
        <w:rPr>
          <w:rFonts w:ascii="Calibri" w:hAnsi="Calibri"/>
          <w:b/>
          <w:bCs/>
        </w:rPr>
        <w:t>”</w:t>
      </w:r>
      <w:r w:rsidR="008F0D1C">
        <w:rPr>
          <w:rFonts w:ascii="Calibri" w:hAnsi="Calibri"/>
          <w:b/>
          <w:bCs/>
        </w:rPr>
        <w:t xml:space="preserve"> check box</w:t>
      </w:r>
      <w:r>
        <w:rPr>
          <w:rFonts w:ascii="Calibri Light" w:hAnsi="Calibri Light"/>
        </w:rPr>
        <w:t>.</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proofErr w:type="gramStart"/>
      <w:r w:rsidR="008F0D1C">
        <w:rPr>
          <w:rFonts w:ascii="Calibri" w:hAnsi="Calibri"/>
          <w:b/>
          <w:bCs/>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rPr>
        <w:t>Unless</w:t>
      </w:r>
      <w:proofErr w:type="gramEnd"/>
      <w:r>
        <w:rPr>
          <w:rFonts w:ascii="Calibri Light" w:hAnsi="Calibri Light"/>
        </w:rPr>
        <w:t xml:space="preserve"> something has broken in VSS, this should be checked.</w:t>
      </w:r>
    </w:p>
    <w:p w14:paraId="4D99992F" w14:textId="65D757B7" w:rsidR="00CC66A3" w:rsidRPr="00CC66A3" w:rsidRDefault="008F0D1C"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7777777" w:rsidR="00CC66A3" w:rsidRPr="00CC66A3" w:rsidRDefault="00CC66A3" w:rsidP="00CC66A3">
      <w:pPr>
        <w:pStyle w:val="ListParagraph"/>
        <w:numPr>
          <w:ilvl w:val="1"/>
          <w:numId w:val="9"/>
        </w:numPr>
        <w:spacing w:line="276" w:lineRule="auto"/>
        <w:rPr>
          <w:rFonts w:ascii="Calibri Light" w:hAnsi="Calibri Light" w:cs="Times New Roman"/>
        </w:rPr>
      </w:pPr>
      <w:commentRangeStart w:id="36"/>
      <w:r w:rsidRPr="002B56DA">
        <w:rPr>
          <w:rFonts w:ascii="Calibri" w:hAnsi="Calibri" w:cs="Times New Roman"/>
          <w:b/>
          <w:bCs/>
        </w:rPr>
        <w:t>APT parameters</w:t>
      </w:r>
      <w:commentRangeEnd w:id="36"/>
      <w:r w:rsidR="00592F99">
        <w:rPr>
          <w:rStyle w:val="CommentReference"/>
        </w:rPr>
        <w:commentReference w:id="36"/>
      </w:r>
      <w:r>
        <w:rPr>
          <w:rFonts w:ascii="Calibri Light" w:hAnsi="Calibri Light" w:cs="Times New Roman"/>
        </w:rPr>
        <w:t>: If you do not know, ask the wavefront scientist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77777777"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(e.g. N13I000017) from the APT file, under “Special Requirements” for the current observation. Look up this ID in the guide star catalog to determine the RA and Dec (</w:t>
      </w:r>
      <w:hyperlink r:id="rId33" w:history="1">
        <w:r w:rsidRPr="00BE1C0D">
          <w:rPr>
            <w:rStyle w:val="Hyperlink"/>
            <w:rFonts w:ascii="Calibri Light" w:hAnsi="Calibri Light" w:cs="Times New Roman"/>
          </w:rPr>
          <w:t>http://gsss.stsci.edu/webservices/GSC2/WebForm.aspx</w:t>
        </w:r>
      </w:hyperlink>
      <w:r>
        <w:rPr>
          <w:rFonts w:ascii="Calibri Light" w:hAnsi="Calibri Light" w:cs="Times New Roman"/>
        </w:rPr>
        <w:t>; submit the guide star ID in the “HST ID” field).</w:t>
      </w:r>
    </w:p>
    <w:p w14:paraId="6CF81A39" w14:textId="04B288AD"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r>
        <w:rPr>
          <w:rFonts w:ascii="Calibri Light" w:hAnsi="Calibri Light" w:cs="Times New Roman"/>
        </w:rPr>
        <w:t>.</w:t>
      </w:r>
    </w:p>
    <w:p w14:paraId="0512E84F" w14:textId="0349FB95"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Pr>
          <w:rFonts w:ascii="Calibri Light" w:hAnsi="Calibri Light" w:cs="Times New Roman"/>
        </w:rPr>
        <w:t xml:space="preserve"> from the wavefront scientist.</w:t>
      </w:r>
    </w:p>
    <w:p w14:paraId="78F2077A" w14:textId="77777777"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7777777" w:rsidR="00CC0B0B" w:rsidRPr="00FD58EE" w:rsidRDefault="00CC0B0B" w:rsidP="00CC0B0B">
      <w:pPr>
        <w:spacing w:line="276" w:lineRule="auto"/>
        <w:jc w:val="center"/>
        <w:rPr>
          <w:rFonts w:ascii="Calibri Light" w:hAnsi="Calibri Light" w:cs="Menlo"/>
        </w:rPr>
      </w:pPr>
      <w:r>
        <w:rPr>
          <w:rFonts w:ascii="Calibri Light" w:hAnsi="Calibri Light" w:cs="Menlo"/>
          <w:noProof/>
        </w:rPr>
        <w:drawing>
          <wp:inline distT="0" distB="0" distL="0" distR="0" wp14:anchorId="709A57D4" wp14:editId="6C285A39">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7B409DC8" w14:textId="415622A7" w:rsidR="00CC0B0B" w:rsidRPr="00CC0B0B" w:rsidRDefault="002B56DA" w:rsidP="00CC0B0B">
      <w:pPr>
        <w:spacing w:line="276" w:lineRule="auto"/>
        <w:rPr>
          <w:rFonts w:ascii="Calibri Light" w:hAnsi="Calibri Light"/>
        </w:rPr>
      </w:pPr>
      <w:r>
        <w:rPr>
          <w:noProof/>
        </w:rPr>
        <w:lastRenderedPageBreak/>
        <mc:AlternateContent>
          <mc:Choice Requires="wps">
            <w:drawing>
              <wp:anchor distT="0" distB="0" distL="114300" distR="114300" simplePos="0" relativeHeight="251691008" behindDoc="0" locked="0" layoutInCell="1" allowOverlap="1" wp14:anchorId="207C2993" wp14:editId="3A1EF173">
                <wp:simplePos x="0" y="0"/>
                <wp:positionH relativeFrom="column">
                  <wp:posOffset>4281805</wp:posOffset>
                </wp:positionH>
                <wp:positionV relativeFrom="paragraph">
                  <wp:posOffset>4500880</wp:posOffset>
                </wp:positionV>
                <wp:extent cx="2795905" cy="2667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69ED0343" w14:textId="33FB497F" w:rsidR="00D67106" w:rsidRPr="00C470CF" w:rsidRDefault="00D67106" w:rsidP="002B56DA">
                            <w:pPr>
                              <w:pStyle w:val="Caption"/>
                              <w:jc w:val="center"/>
                              <w:rPr>
                                <w:rFonts w:ascii="Calibri Light" w:hAnsi="Calibri Light" w:cs="Times New Roman"/>
                                <w:noProof/>
                              </w:rPr>
                            </w:pPr>
                            <w:r>
                              <w:t>Figure 12 -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2993" id="Text Box 17" o:spid="_x0000_s1050" type="#_x0000_t202" style="position:absolute;margin-left:337.15pt;margin-top:354.4pt;width:220.15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" stroked="f">
                <v:textbox style="mso-fit-shape-to-text:t" inset="0,0,0,0">
                  <w:txbxContent>
                    <w:p w14:paraId="69ED0343" w14:textId="33FB497F" w:rsidR="00D67106" w:rsidRPr="00C470CF" w:rsidRDefault="00D67106" w:rsidP="002B56DA">
                      <w:pPr>
                        <w:pStyle w:val="Caption"/>
                        <w:jc w:val="center"/>
                        <w:rPr>
                          <w:rFonts w:ascii="Calibri Light" w:hAnsi="Calibri Light" w:cs="Times New Roman"/>
                          <w:noProof/>
                        </w:rPr>
                      </w:pPr>
                      <w:r>
                        <w:t>Figure 12 - Segment Guiding Dialog Box</w:t>
                      </w:r>
                    </w:p>
                  </w:txbxContent>
                </v:textbox>
                <w10:wrap type="square"/>
              </v:shape>
            </w:pict>
          </mc:Fallback>
        </mc:AlternateContent>
      </w:r>
      <w:r w:rsidR="00BB0470">
        <w:rPr>
          <w:rFonts w:ascii="Calibri Light" w:hAnsi="Calibri Light"/>
          <w:noProof/>
        </w:rPr>
        <w:drawing>
          <wp:anchor distT="0" distB="0" distL="114300" distR="114300" simplePos="0" relativeHeight="251666432" behindDoc="0" locked="0" layoutInCell="1" allowOverlap="1" wp14:anchorId="1985E63B" wp14:editId="3CE5BEA6">
            <wp:simplePos x="0" y="0"/>
            <wp:positionH relativeFrom="column">
              <wp:posOffset>4281805</wp:posOffset>
            </wp:positionH>
            <wp:positionV relativeFrom="paragraph">
              <wp:posOffset>19050</wp:posOffset>
            </wp:positionV>
            <wp:extent cx="2795905" cy="4424680"/>
            <wp:effectExtent l="0" t="0" r="0" b="0"/>
            <wp:wrapSquare wrapText="bothSides"/>
            <wp:docPr id="46" name="Picture 46" descr="../../../../../Desktop/Screen%20Shot%202018-05-29%20at%2011.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5-29%20at%2011.43.22%"/>
                    <pic:cNvPicPr>
                      <a:picLocks noChangeAspect="1" noChangeArrowheads="1"/>
                    </pic:cNvPicPr>
                  </pic:nvPicPr>
                  <pic:blipFill rotWithShape="1">
                    <a:blip r:embed="rId34">
                      <a:extLst>
                        <a:ext uri="{28A0092B-C50C-407E-A947-70E740481C1C}">
                          <a14:useLocalDpi xmlns:a14="http://schemas.microsoft.com/office/drawing/2010/main" val="0"/>
                        </a:ext>
                      </a:extLst>
                    </a:blip>
                    <a:srcRect b="3204"/>
                    <a:stretch/>
                  </pic:blipFill>
                  <pic:spPr bwMode="auto">
                    <a:xfrm>
                      <a:off x="0" y="0"/>
                      <a:ext cx="2795905" cy="4424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C3E37" w14:textId="6256C379" w:rsidR="007A046A" w:rsidRDefault="00BB0470" w:rsidP="00BB0470">
      <w:pPr>
        <w:pStyle w:val="ListParagraph"/>
        <w:numPr>
          <w:ilvl w:val="0"/>
          <w:numId w:val="9"/>
        </w:numPr>
        <w:spacing w:line="276" w:lineRule="auto"/>
        <w:rPr>
          <w:rFonts w:ascii="Calibri Light" w:hAnsi="Calibri Light" w:cs="Times New Roman"/>
        </w:rPr>
      </w:pPr>
      <w:r>
        <w:rPr>
          <w:rFonts w:ascii="Calibri Light" w:hAnsi="Calibri Light" w:cs="Times New Roman"/>
        </w:rPr>
        <w:t>When the Segment Guiding Dialog Box appears</w:t>
      </w:r>
      <w:r w:rsidR="008F0D1C">
        <w:rPr>
          <w:rFonts w:ascii="Calibri Light" w:hAnsi="Calibri Light" w:cs="Times New Roman"/>
        </w:rPr>
        <w:t xml:space="preserve"> (shown at right)</w:t>
      </w:r>
      <w:r>
        <w:rPr>
          <w:rFonts w:ascii="Calibri Light" w:hAnsi="Calibri Light" w:cs="Times New Roman"/>
        </w:rPr>
        <w:t>,</w:t>
      </w:r>
      <w:r w:rsidRPr="00BB0470">
        <w:rPr>
          <w:rFonts w:ascii="Calibri Light" w:hAnsi="Calibri Light" w:cs="Times New Roman"/>
        </w:rPr>
        <w:t xml:space="preserve"> </w:t>
      </w:r>
      <w:r>
        <w:rPr>
          <w:rFonts w:ascii="Calibri Light" w:hAnsi="Calibri Light" w:cs="Times New Roman"/>
        </w:rPr>
        <w:t>d</w:t>
      </w:r>
      <w:r w:rsidRPr="00BB0470">
        <w:rPr>
          <w:rFonts w:ascii="Calibri Light" w:hAnsi="Calibri Light" w:cs="Times New Roman"/>
        </w:rPr>
        <w:t>efine the segment guiding parameters, including</w:t>
      </w:r>
      <w:ins w:id="37" w:author="Microsoft Office User" w:date="2018-09-27T09:45:00Z">
        <w:r w:rsidR="00EF3A09">
          <w:rPr>
            <w:rFonts w:ascii="Calibri Light" w:hAnsi="Calibri Light" w:cs="Times New Roman"/>
          </w:rPr>
          <w:t xml:space="preserve"> (Note: It is unlikely for WFR2 that the first two factors will be used</w:t>
        </w:r>
        <w:proofErr w:type="gramStart"/>
        <w:r w:rsidR="00EF3A09">
          <w:rPr>
            <w:rFonts w:ascii="Calibri Light" w:hAnsi="Calibri Light" w:cs="Times New Roman"/>
          </w:rPr>
          <w:t xml:space="preserve">) </w:t>
        </w:r>
      </w:ins>
      <w:r w:rsidRPr="00BB0470">
        <w:rPr>
          <w:rFonts w:ascii="Calibri Light" w:hAnsi="Calibri Light" w:cs="Times New Roman"/>
        </w:rPr>
        <w:t>:</w:t>
      </w:r>
      <w:proofErr w:type="gramEnd"/>
    </w:p>
    <w:p w14:paraId="493E9BFF" w14:textId="4058492E" w:rsidR="00BB0470" w:rsidRDefault="00BB0470" w:rsidP="00BB0470">
      <w:pPr>
        <w:pStyle w:val="ListParagraph"/>
        <w:numPr>
          <w:ilvl w:val="1"/>
          <w:numId w:val="9"/>
        </w:numPr>
        <w:spacing w:line="276" w:lineRule="auto"/>
        <w:rPr>
          <w:rFonts w:ascii="Calibri Light" w:hAnsi="Calibri Light" w:cs="Times New Roman"/>
        </w:rPr>
      </w:pPr>
      <w:commentRangeStart w:id="38"/>
      <w:proofErr w:type="spellStart"/>
      <w:r w:rsidRPr="00BB0470">
        <w:rPr>
          <w:rFonts w:ascii="Calibri" w:hAnsi="Calibri" w:cs="Times New Roman"/>
          <w:b/>
          <w:bCs/>
        </w:rPr>
        <w:t>Countrate</w:t>
      </w:r>
      <w:proofErr w:type="spellEnd"/>
      <w:r w:rsidRPr="00BB0470">
        <w:rPr>
          <w:rFonts w:ascii="Calibri" w:hAnsi="Calibri" w:cs="Times New Roman"/>
          <w:b/>
          <w:bCs/>
        </w:rPr>
        <w:t xml:space="preserve"> factor</w:t>
      </w:r>
      <w:r>
        <w:rPr>
          <w:rFonts w:ascii="Calibri Light" w:hAnsi="Calibri Light" w:cs="Times New Roman"/>
        </w:rPr>
        <w:t xml:space="preserve"> – a factor between 0 and 1 that all segment magnitudes are multiplied by in the segment override file. Used for cases such as MIMF and CP when the segments are stacked but </w:t>
      </w:r>
      <w:proofErr w:type="spellStart"/>
      <w:r>
        <w:rPr>
          <w:rFonts w:ascii="Calibri Light" w:hAnsi="Calibri Light" w:cs="Times New Roman"/>
        </w:rPr>
        <w:t>unphased</w:t>
      </w:r>
      <w:proofErr w:type="spellEnd"/>
      <w:r>
        <w:rPr>
          <w:rFonts w:ascii="Calibri Light" w:hAnsi="Calibri Light" w:cs="Times New Roman"/>
        </w:rPr>
        <w:t xml:space="preserve">, and so the brightness of the guide star is dimmed. </w:t>
      </w:r>
    </w:p>
    <w:p w14:paraId="2853AE19" w14:textId="2B964A6C"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Light" w:hAnsi="Calibri Light" w:cs="Times New Roman"/>
        </w:rPr>
        <w:t xml:space="preserve"> – the degree of uncertainty in the </w:t>
      </w:r>
      <w:proofErr w:type="spellStart"/>
      <w:r>
        <w:rPr>
          <w:rFonts w:ascii="Calibri Light" w:hAnsi="Calibri Light" w:cs="Times New Roman"/>
        </w:rPr>
        <w:t>countrate</w:t>
      </w:r>
      <w:proofErr w:type="spellEnd"/>
      <w:r>
        <w:rPr>
          <w:rFonts w:ascii="Calibri Light" w:hAnsi="Calibri Light" w:cs="Times New Roman"/>
        </w:rPr>
        <w:t xml:space="preserve"> of each segment. E.g., an uncertainty factor of 0.9 for a star with a </w:t>
      </w:r>
      <w:proofErr w:type="spellStart"/>
      <w:r>
        <w:rPr>
          <w:rFonts w:ascii="Calibri Light" w:hAnsi="Calibri Light" w:cs="Times New Roman"/>
        </w:rPr>
        <w:t>countrate</w:t>
      </w:r>
      <w:proofErr w:type="spellEnd"/>
      <w:r>
        <w:rPr>
          <w:rFonts w:ascii="Calibri Light" w:hAnsi="Calibri Light" w:cs="Times New Roman"/>
        </w:rPr>
        <w:t xml:space="preserve"> of 1,000 writes an uncertainty of 900.</w:t>
      </w:r>
    </w:p>
    <w:commentRangeEnd w:id="38"/>
    <w:p w14:paraId="7E742401" w14:textId="6B5BD4AA" w:rsidR="00BB0470" w:rsidRDefault="00EF3A09" w:rsidP="00BB0470">
      <w:pPr>
        <w:pStyle w:val="ListParagraph"/>
        <w:numPr>
          <w:ilvl w:val="1"/>
          <w:numId w:val="9"/>
        </w:numPr>
        <w:spacing w:line="276" w:lineRule="auto"/>
        <w:rPr>
          <w:rFonts w:ascii="Calibri Light" w:hAnsi="Calibri Light" w:cs="Times New Roman"/>
        </w:rPr>
      </w:pPr>
      <w:r>
        <w:rPr>
          <w:rStyle w:val="CommentReference"/>
        </w:rPr>
        <w:commentReference w:id="38"/>
      </w:r>
      <w:r w:rsidR="00BB0470" w:rsidRPr="00BB0470">
        <w:rPr>
          <w:rFonts w:ascii="Calibri" w:hAnsi="Calibri" w:cs="Times New Roman"/>
          <w:b/>
          <w:bCs/>
        </w:rPr>
        <w:t>Program Number</w:t>
      </w:r>
      <w:r w:rsidR="00BB0470">
        <w:rPr>
          <w:rFonts w:ascii="Calibri Light" w:hAnsi="Calibri Light" w:cs="Times New Roman"/>
        </w:rPr>
        <w:t xml:space="preserve"> – ID of the current APT program; three to five digits</w:t>
      </w:r>
    </w:p>
    <w:p w14:paraId="200E9AF8" w14:textId="16CE7D08"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411208BF"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1A78D621"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727487">
        <w:rPr>
          <w:rFonts w:ascii="Calibri Light" w:hAnsi="Calibri Light" w:cs="Times New Roman"/>
        </w:rPr>
        <w:t xml:space="preserve"> of the guide star</w:t>
      </w:r>
    </w:p>
    <w:p w14:paraId="67983CFA" w14:textId="35067221"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727487">
        <w:rPr>
          <w:rFonts w:ascii="Calibri Light" w:hAnsi="Calibri Light" w:cs="Times New Roman"/>
        </w:rPr>
        <w:t xml:space="preserve">of the guide star </w:t>
      </w:r>
    </w:p>
    <w:p w14:paraId="53553141" w14:textId="064F7F95"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p>
    <w:p w14:paraId="32DE18FF" w14:textId="61BA3B44"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p>
    <w:p w14:paraId="0D71CC60" w14:textId="408088FA" w:rsidR="00BB0470" w:rsidRPr="00CC66A3"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p>
    <w:p w14:paraId="1A330C65" w14:textId="18818291"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650ACC1F" w14:textId="6A45B6E6" w:rsidR="00B96FF6" w:rsidRDefault="00B96FF6">
      <w:pPr>
        <w:rPr>
          <w:rFonts w:ascii="Calibri Light" w:hAnsi="Calibri Light"/>
        </w:rPr>
      </w:pPr>
      <w:r>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CC66A3">
      <w:pPr>
        <w:pStyle w:val="ListParagraph"/>
        <w:numPr>
          <w:ilvl w:val="0"/>
          <w:numId w:val="9"/>
        </w:numPr>
        <w:spacing w:line="276" w:lineRule="auto"/>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0D4FB532" w:rsidR="00817D4A" w:rsidRDefault="000B4201"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56657F2C">
                <wp:simplePos x="0" y="0"/>
                <wp:positionH relativeFrom="column">
                  <wp:posOffset>5652062</wp:posOffset>
                </wp:positionH>
                <wp:positionV relativeFrom="paragraph">
                  <wp:posOffset>3660140</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1" type="#_x0000_t202" style="position:absolute;left:0;text-align:left;margin-left:445.05pt;margin-top:288.2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" fillcolor="#ffddf4" stroked="f">
                <v:textbox inset="0,0,0,0">
                  <w:txbxContent>
                    <w:p w14:paraId="62FCB320" w14:textId="5A7608D0"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0239AAB">
                <wp:simplePos x="0" y="0"/>
                <wp:positionH relativeFrom="column">
                  <wp:posOffset>5118735</wp:posOffset>
                </wp:positionH>
                <wp:positionV relativeFrom="paragraph">
                  <wp:posOffset>3660140</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2" type="#_x0000_t202" style="position:absolute;left:0;text-align:left;margin-left:403.05pt;margin-top:288.2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" fillcolor="#ffddf4" stroked="f">
                <v:textbox inset="0,0,0,0">
                  <w:txbxContent>
                    <w:p w14:paraId="49287658" w14:textId="6FF9F36E"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3AB7A36E">
                <wp:simplePos x="0" y="0"/>
                <wp:positionH relativeFrom="column">
                  <wp:posOffset>6185462</wp:posOffset>
                </wp:positionH>
                <wp:positionV relativeFrom="paragraph">
                  <wp:posOffset>2860040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3" type="#_x0000_t202" style="position:absolute;left:0;text-align:left;margin-left:487.05pt;margin-top:225.2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" fillcolor="#ffddf4" stroked="f">
                <v:textbox inset="0,0,0,0">
                  <w:txbxContent>
                    <w:p w14:paraId="06A5F4E8" w14:textId="18FD5166"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2A18FAF5" wp14:editId="296EA35F">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4"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UWD38CAAB7BQAADgAAAGRycy9lMm9Eb2MueG1srFRLbxMxEL4j8R8s3+mmK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cXnHnhqEcP&#10;qkvsI3SMWIRPG+Kc1O4DKaaO+NTnkR+JmcvuNLr8pYIYyQnp4wnd7E1mo9l0NiOJJNFAk/fqyThg&#10;TJ8UOJaJmiM1r2AqDjcx9aqjSo4VwZpmbawtP7jdXFtkB0GNXq9Xq/X7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" fillcolor="#ffddf4" stroked="f">
                <v:textbox inset="0,0,0,0">
                  <w:txbxContent>
                    <w:p w14:paraId="48386CB5" w14:textId="1A854B49"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3A912760">
                <wp:simplePos x="0" y="0"/>
                <wp:positionH relativeFrom="column">
                  <wp:posOffset>6307622</wp:posOffset>
                </wp:positionH>
                <wp:positionV relativeFrom="paragraph">
                  <wp:posOffset>1945640</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5" type="#_x0000_t202" style="position:absolute;left:0;text-align:left;margin-left:496.65pt;margin-top:153.2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" fillcolor="#ffddf4" stroked="f">
                <v:textbox inset="0,0,0,0">
                  <w:txbxContent>
                    <w:p w14:paraId="2CAAD020" w14:textId="3BDA7E9F"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8F0D1C">
        <w:rPr>
          <w:noProof/>
        </w:rPr>
        <mc:AlternateContent>
          <mc:Choice Requires="wps">
            <w:drawing>
              <wp:anchor distT="0" distB="0" distL="114300" distR="114300" simplePos="0" relativeHeight="251705344" behindDoc="0" locked="0" layoutInCell="1" allowOverlap="1" wp14:anchorId="4FE25344" wp14:editId="45E6F976">
                <wp:simplePos x="0" y="0"/>
                <wp:positionH relativeFrom="column">
                  <wp:posOffset>6306987</wp:posOffset>
                </wp:positionH>
                <wp:positionV relativeFrom="paragraph">
                  <wp:posOffset>1600835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D67106" w:rsidRPr="000B4201" w:rsidRDefault="00D67106"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6" type="#_x0000_t202" style="position:absolute;left:0;text-align:left;margin-left:496.6pt;margin-top:126.0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" fillcolor="#ffddf4" stroked="f">
                <v:textbox inset="0,0,0,0">
                  <w:txbxContent>
                    <w:p w14:paraId="4EE82F74" w14:textId="77777777" w:rsidR="00D67106" w:rsidRPr="000B4201" w:rsidRDefault="00D67106"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sidR="00CC66A3">
        <w:rPr>
          <w:rFonts w:ascii="Calibri Light" w:hAnsi="Calibri Light"/>
          <w:noProof/>
        </w:rPr>
        <w:drawing>
          <wp:inline distT="0" distB="0" distL="0" distR="0" wp14:anchorId="088B1F61" wp14:editId="1259274A">
            <wp:extent cx="6337935" cy="4093837"/>
            <wp:effectExtent l="0" t="0" r="0" b="0"/>
            <wp:docPr id="47" name="Picture 47" descr="../../../../../Desktop/Screen%20Shot%202018-05-29%20at%2011.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42822" cy="4096993"/>
                    </a:xfrm>
                    <a:prstGeom prst="rect">
                      <a:avLst/>
                    </a:prstGeom>
                    <a:noFill/>
                    <a:ln>
                      <a:noFill/>
                    </a:ln>
                  </pic:spPr>
                </pic:pic>
              </a:graphicData>
            </a:graphic>
          </wp:inline>
        </w:drawing>
      </w:r>
    </w:p>
    <w:p w14:paraId="689878B2" w14:textId="35E6B36A" w:rsidR="00CC66A3" w:rsidRPr="00CC66A3" w:rsidRDefault="00817D4A" w:rsidP="00817D4A">
      <w:pPr>
        <w:pStyle w:val="Caption"/>
        <w:jc w:val="center"/>
        <w:rPr>
          <w:rFonts w:ascii="Calibri Light" w:hAnsi="Calibri Light"/>
        </w:rPr>
      </w:pPr>
      <w:r>
        <w:t xml:space="preserve">Figure </w:t>
      </w:r>
      <w:fldSimple w:instr=" SEQ Figure \* ARABIC ">
        <w:r w:rsidR="003D6F7D">
          <w:rPr>
            <w:noProof/>
          </w:rPr>
          <w:t>13</w:t>
        </w:r>
      </w:fldSimple>
      <w:r>
        <w:t xml:space="preserve"> - Segment Guiding GUI Window</w:t>
      </w:r>
    </w:p>
    <w:p w14:paraId="56EF3868" w14:textId="07A0E9B0"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proofErr w:type="gramStart"/>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You</w:t>
      </w:r>
      <w:proofErr w:type="gramEnd"/>
      <w:r w:rsidR="008F0D1C">
        <w:rPr>
          <w:rFonts w:ascii="Calibri Light" w:hAnsi="Calibri Light" w:cs="Times New Roman"/>
        </w:rPr>
        <w:t xml:space="preserve">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proofErr w:type="gramStart"/>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This</w:t>
      </w:r>
      <w:proofErr w:type="gramEnd"/>
      <w:r>
        <w:rPr>
          <w:rFonts w:ascii="Calibri Light" w:hAnsi="Calibri Light" w:cs="Times New Roman"/>
        </w:rPr>
        <w:t xml:space="preserve">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6ADC61D7" w14:textId="50D184AB" w:rsidR="00B96FF6" w:rsidRPr="00B96FF6" w:rsidRDefault="0045557D" w:rsidP="00B96FF6">
      <w:pPr>
        <w:pStyle w:val="ListParagraph"/>
        <w:spacing w:line="276" w:lineRule="auto"/>
        <w:ind w:left="1080"/>
        <w:rPr>
          <w:rFonts w:ascii="Calibri Light" w:hAnsi="Calibri Light" w:cs="Times New Roman"/>
        </w:rPr>
      </w:pPr>
      <w:r>
        <w:rPr>
          <w:rFonts w:ascii="Calibri Light" w:hAnsi="Calibri Light" w:cs="Times New Roman"/>
        </w:rPr>
        <w:t>The center should be used</w:t>
      </w:r>
      <w:r w:rsidRPr="0045557D">
        <w:rPr>
          <w:rFonts w:ascii="Calibri Light" w:hAnsi="Calibri Light" w:cs="Times New Roman"/>
        </w:rPr>
        <w:t xml:space="preserve"> </w:t>
      </w:r>
      <w:r>
        <w:rPr>
          <w:rFonts w:ascii="Calibri Light" w:hAnsi="Calibri Light" w:cs="Times New Roman"/>
        </w:rPr>
        <w:t>for all ca</w:t>
      </w:r>
      <w:r w:rsidR="00B96FF6">
        <w:rPr>
          <w:rFonts w:ascii="Calibri Light" w:hAnsi="Calibri Light" w:cs="Times New Roman"/>
        </w:rPr>
        <w:t xml:space="preserve">ses where we are guiding on an </w:t>
      </w:r>
      <w:r>
        <w:rPr>
          <w:rFonts w:ascii="Calibri Light" w:hAnsi="Calibri Light" w:cs="Times New Roman"/>
        </w:rPr>
        <w:t>image array (e.g. global alignment); a segment might need to be used for guiding on a clump of segments.</w:t>
      </w:r>
    </w:p>
    <w:p w14:paraId="5B6009C3" w14:textId="27831E38" w:rsidR="0045557D" w:rsidRPr="0045557D" w:rsidRDefault="0045557D" w:rsidP="0045557D">
      <w:pPr>
        <w:spacing w:line="276" w:lineRule="auto"/>
        <w:rPr>
          <w:rFonts w:ascii="Calibri Light" w:hAnsi="Calibri Light"/>
        </w:rPr>
      </w:pPr>
      <w:r>
        <w:rPr>
          <w:rFonts w:ascii="Calibri Light" w:hAnsi="Calibri Light"/>
          <w:noProof/>
        </w:rPr>
        <mc:AlternateContent>
          <mc:Choice Requires="wps">
            <w:drawing>
              <wp:inline distT="0" distB="0" distL="0" distR="0" wp14:anchorId="6C2B1BA3" wp14:editId="780720F8">
                <wp:extent cx="6858000" cy="502920"/>
                <wp:effectExtent l="0" t="0" r="25400" b="30480"/>
                <wp:docPr id="50" name="Text Box 5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074B2454" w14:textId="3D30FBC1" w:rsidR="00D67106" w:rsidRDefault="00D67106"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w:t>
                            </w:r>
                            <w:proofErr w:type="spellStart"/>
                            <w:r w:rsidRPr="00721F62">
                              <w:rPr>
                                <w:rFonts w:asciiTheme="majorHAnsi" w:hAnsiTheme="majorHAnsi"/>
                                <w:bCs/>
                              </w:rPr>
                              <w:t>segNum</w:t>
                            </w:r>
                            <w:proofErr w:type="spellEnd"/>
                            <w:r w:rsidRPr="00721F62">
                              <w:rPr>
                                <w:rFonts w:asciiTheme="majorHAnsi" w:hAnsiTheme="majorHAnsi"/>
                                <w:bCs/>
                              </w:rPr>
                              <w:t xml:space="preserve">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D67106" w:rsidRPr="00593F77" w:rsidRDefault="00D67106" w:rsidP="0045557D">
                            <w:pPr>
                              <w:spacing w:line="276" w:lineRule="auto"/>
                              <w:ind w:left="720" w:hanging="720"/>
                              <w:rPr>
                                <w:rFonts w:ascii="Calibri Light" w:hAnsi="Calibri Light"/>
                                <w:i/>
                                <w14:textOutline w14:w="9525" w14:cap="rnd" w14:cmpd="sng" w14:algn="ctr">
                                  <w14:noFill/>
                                  <w14:prstDash w14:val="solid"/>
                                  <w14:bevel/>
                                </w14:textOutline>
                              </w:rPr>
                            </w:pP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6C2B1BA3" id="Text Box 50" o:spid="_x0000_s1057"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" fillcolor="#e2efd9 [665]" strokecolor="#70ad47 [3209]" strokeweight="1.75pt">
                <v:textbox inset=",,,0">
                  <w:txbxContent>
                    <w:p w14:paraId="074B2454" w14:textId="3D30FBC1" w:rsidR="00D67106" w:rsidRDefault="00D67106"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w:t>
                      </w:r>
                      <w:proofErr w:type="spellStart"/>
                      <w:r w:rsidRPr="00721F62">
                        <w:rPr>
                          <w:rFonts w:asciiTheme="majorHAnsi" w:hAnsiTheme="majorHAnsi"/>
                          <w:bCs/>
                        </w:rPr>
                        <w:t>segNum</w:t>
                      </w:r>
                      <w:proofErr w:type="spellEnd"/>
                      <w:r w:rsidRPr="00721F62">
                        <w:rPr>
                          <w:rFonts w:asciiTheme="majorHAnsi" w:hAnsiTheme="majorHAnsi"/>
                          <w:bCs/>
                        </w:rPr>
                        <w:t xml:space="preserve">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D67106" w:rsidRPr="00593F77" w:rsidRDefault="00D67106" w:rsidP="0045557D">
                      <w:pPr>
                        <w:spacing w:line="276" w:lineRule="auto"/>
                        <w:ind w:left="720" w:hanging="720"/>
                        <w:rPr>
                          <w:rFonts w:ascii="Calibri Light" w:hAnsi="Calibri Light"/>
                          <w:i/>
                          <w14:textOutline w14:w="9525" w14:cap="rnd" w14:cmpd="sng" w14:algn="ctr">
                            <w14:noFill/>
                            <w14:prstDash w14:val="solid"/>
                            <w14:bevel/>
                          </w14:textOutline>
                        </w:rPr>
                      </w:pPr>
                    </w:p>
                  </w:txbxContent>
                </v:textbox>
                <w10:anchorlock/>
              </v:shape>
            </w:pict>
          </mc:Fallback>
        </mc:AlternateContent>
      </w:r>
    </w:p>
    <w:p w14:paraId="760A5361" w14:textId="77777777" w:rsidR="007A046A" w:rsidRDefault="007A046A" w:rsidP="00CC66A3">
      <w:pPr>
        <w:spacing w:line="276" w:lineRule="auto"/>
        <w:rPr>
          <w:rFonts w:ascii="Calibri Light" w:hAnsi="Calibri Light"/>
        </w:rPr>
      </w:pPr>
    </w:p>
    <w:p w14:paraId="7979CE78" w14:textId="4533E79E" w:rsidR="001E0F27" w:rsidRPr="00FD4BA6" w:rsidRDefault="00415D69" w:rsidP="00FD4BA6">
      <w:pPr>
        <w:pStyle w:val="ListParagraph"/>
        <w:numPr>
          <w:ilvl w:val="0"/>
          <w:numId w:val="9"/>
        </w:numPr>
        <w:spacing w:line="276" w:lineRule="auto"/>
        <w:rPr>
          <w:rFonts w:ascii="Calibri Light" w:hAnsi="Calibri Light"/>
        </w:rPr>
      </w:pPr>
      <w:commentRangeStart w:id="39"/>
      <w:r w:rsidRPr="00FD4BA6">
        <w:rPr>
          <w:rFonts w:ascii="Calibri Light" w:hAnsi="Calibri Light"/>
        </w:rPr>
        <w:lastRenderedPageBreak/>
        <w:t>Copy</w:t>
      </w:r>
      <w:r w:rsidR="006B16FD" w:rsidRPr="00FD4BA6">
        <w:rPr>
          <w:rFonts w:ascii="Calibri Light" w:hAnsi="Calibri Light"/>
        </w:rPr>
        <w:t xml:space="preserve"> the output file</w:t>
      </w:r>
      <w:r w:rsidR="009624F8" w:rsidRPr="00FD4BA6">
        <w:rPr>
          <w:rFonts w:ascii="Calibri Light" w:hAnsi="Calibri Light"/>
        </w:rPr>
        <w:t xml:space="preserve"> </w:t>
      </w:r>
      <w:r w:rsidRPr="00FD4BA6">
        <w:rPr>
          <w:rFonts w:ascii="Calibri Light" w:hAnsi="Calibri Light"/>
        </w:rPr>
        <w:t>to</w:t>
      </w:r>
      <w:r w:rsidR="00D10EDE" w:rsidRPr="00FD4BA6">
        <w:rPr>
          <w:rFonts w:ascii="Calibri Light" w:hAnsi="Calibri Light"/>
        </w:rPr>
        <w:t xml:space="preserve"> central storage directory where it can be accessed by </w:t>
      </w:r>
      <w:r w:rsidR="008551A3" w:rsidRPr="00FD4BA6">
        <w:rPr>
          <w:rFonts w:ascii="Calibri Light" w:hAnsi="Calibri Light"/>
        </w:rPr>
        <w:t>Planning &amp; Scheduling</w:t>
      </w:r>
      <w:r w:rsidR="00D10EDE" w:rsidRPr="00FD4BA6">
        <w:rPr>
          <w:rFonts w:ascii="Calibri Light" w:hAnsi="Calibri Light"/>
        </w:rPr>
        <w:t>:</w:t>
      </w:r>
    </w:p>
    <w:p w14:paraId="7545757D" w14:textId="6A75F452" w:rsidR="00D10EDE" w:rsidRDefault="00D10EDE" w:rsidP="001E0F27">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Pr>
          <w:rFonts w:ascii="Menlo" w:hAnsi="Menlo" w:cs="Menlo"/>
          <w:sz w:val="22"/>
          <w:szCs w:val="22"/>
        </w:rPr>
        <w:t>cp</w:t>
      </w:r>
      <w:proofErr w:type="spellEnd"/>
      <w:r>
        <w:rPr>
          <w:rFonts w:ascii="Menlo" w:hAnsi="Menlo" w:cs="Menlo"/>
          <w:sz w:val="22"/>
          <w:szCs w:val="22"/>
        </w:rPr>
        <w:t xml:space="preserve"> path/to/gs-override.txt /data/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w:t>
      </w:r>
      <w:proofErr w:type="spellStart"/>
      <w:r>
        <w:rPr>
          <w:rFonts w:ascii="Menlo" w:hAnsi="Menlo" w:cs="Menlo"/>
          <w:sz w:val="22"/>
          <w:szCs w:val="22"/>
        </w:rPr>
        <w:t>gs_selection_override</w:t>
      </w:r>
      <w:proofErr w:type="spellEnd"/>
      <w:r>
        <w:rPr>
          <w:rFonts w:ascii="Menlo" w:hAnsi="Menlo" w:cs="Menlo"/>
          <w:sz w:val="22"/>
          <w:szCs w:val="22"/>
        </w:rPr>
        <w:t>/</w:t>
      </w:r>
    </w:p>
    <w:p w14:paraId="3459A304" w14:textId="77301B01" w:rsidR="000E444C" w:rsidRDefault="00D10EDE" w:rsidP="000E444C">
      <w:pPr>
        <w:spacing w:line="276" w:lineRule="auto"/>
        <w:ind w:left="360" w:firstLine="720"/>
        <w:rPr>
          <w:rFonts w:asciiTheme="majorHAnsi" w:hAnsiTheme="majorHAnsi" w:cs="Menlo"/>
          <w:color w:val="000000"/>
        </w:rPr>
      </w:pPr>
      <w:r w:rsidRPr="00D10EDE">
        <w:rPr>
          <w:rFonts w:asciiTheme="majorHAnsi" w:hAnsiTheme="majorHAnsi" w:cs="Menlo"/>
          <w:color w:val="000000"/>
        </w:rPr>
        <w:t xml:space="preserve">Ensure that all </w:t>
      </w:r>
      <w:r w:rsidR="0045557D">
        <w:rPr>
          <w:rFonts w:asciiTheme="majorHAnsi" w:hAnsiTheme="majorHAnsi" w:cs="Menlo"/>
          <w:color w:val="000000"/>
        </w:rPr>
        <w:t xml:space="preserve">necessary </w:t>
      </w:r>
      <w:r w:rsidRPr="00D10EDE">
        <w:rPr>
          <w:rFonts w:asciiTheme="majorHAnsi" w:hAnsiTheme="majorHAnsi" w:cs="Menlo"/>
          <w:color w:val="000000"/>
        </w:rPr>
        <w:t>people have read permissions</w:t>
      </w:r>
      <w:r>
        <w:rPr>
          <w:rFonts w:asciiTheme="majorHAnsi" w:hAnsiTheme="majorHAnsi" w:cs="Menlo"/>
          <w:color w:val="000000"/>
        </w:rPr>
        <w:t>!</w:t>
      </w:r>
    </w:p>
    <w:p w14:paraId="53296C64" w14:textId="36E5B658" w:rsidR="000E444C" w:rsidRDefault="000E444C" w:rsidP="000E444C">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Pr>
          <w:rFonts w:ascii="Menlo" w:hAnsi="Menlo" w:cs="Menlo"/>
          <w:sz w:val="22"/>
          <w:szCs w:val="22"/>
        </w:rPr>
        <w:t>chmod</w:t>
      </w:r>
      <w:proofErr w:type="spellEnd"/>
      <w:r>
        <w:rPr>
          <w:rFonts w:ascii="Menlo" w:hAnsi="Menlo" w:cs="Menlo"/>
          <w:sz w:val="22"/>
          <w:szCs w:val="22"/>
        </w:rPr>
        <w:t xml:space="preserve"> 775 /data/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w:t>
      </w:r>
      <w:proofErr w:type="spellStart"/>
      <w:r>
        <w:rPr>
          <w:rFonts w:ascii="Menlo" w:hAnsi="Menlo" w:cs="Menlo"/>
          <w:sz w:val="22"/>
          <w:szCs w:val="22"/>
        </w:rPr>
        <w:t>gs_selection_override</w:t>
      </w:r>
      <w:proofErr w:type="spellEnd"/>
      <w:r>
        <w:rPr>
          <w:rFonts w:ascii="Menlo" w:hAnsi="Menlo" w:cs="Menlo"/>
          <w:sz w:val="22"/>
          <w:szCs w:val="22"/>
        </w:rPr>
        <w:t>/</w:t>
      </w:r>
    </w:p>
    <w:commentRangeEnd w:id="39"/>
    <w:p w14:paraId="6DCFACEA" w14:textId="77777777" w:rsidR="000E444C" w:rsidRPr="0045557D" w:rsidRDefault="00FD4BA6" w:rsidP="0045557D">
      <w:pPr>
        <w:spacing w:line="276" w:lineRule="auto"/>
        <w:ind w:left="360" w:firstLine="720"/>
        <w:rPr>
          <w:rFonts w:asciiTheme="majorHAnsi" w:hAnsiTheme="majorHAnsi" w:cs="Menlo"/>
          <w:color w:val="000000"/>
        </w:rPr>
      </w:pPr>
      <w:r>
        <w:rPr>
          <w:rStyle w:val="CommentReference"/>
          <w:rFonts w:asciiTheme="minorHAnsi" w:hAnsiTheme="minorHAnsi" w:cstheme="minorBidi"/>
        </w:rPr>
        <w:commentReference w:id="39"/>
      </w:r>
    </w:p>
    <w:p w14:paraId="0619277F" w14:textId="77777777" w:rsidR="00ED3933" w:rsidRPr="008503E8" w:rsidRDefault="00ED3933" w:rsidP="00ED3933">
      <w:pPr>
        <w:pBdr>
          <w:bottom w:val="single" w:sz="6" w:space="1" w:color="auto"/>
        </w:pBdr>
        <w:spacing w:line="276" w:lineRule="auto"/>
        <w:rPr>
          <w:rFonts w:ascii="Calibri Light" w:hAnsi="Calibri Light"/>
        </w:rPr>
      </w:pPr>
    </w:p>
    <w:p w14:paraId="0E0CEF4F" w14:textId="77777777" w:rsidR="00ED3933" w:rsidRPr="008503E8" w:rsidRDefault="00ED3933" w:rsidP="00ED3933">
      <w:pPr>
        <w:spacing w:line="276" w:lineRule="auto"/>
        <w:rPr>
          <w:rFonts w:ascii="Calibri Light" w:hAnsi="Calibri Light"/>
        </w:rPr>
      </w:pPr>
    </w:p>
    <w:p w14:paraId="214557B5" w14:textId="189E61C4" w:rsidR="00ED3933" w:rsidRDefault="00ED3933" w:rsidP="00ED3933">
      <w:pPr>
        <w:pStyle w:val="ListParagraph"/>
        <w:numPr>
          <w:ilvl w:val="0"/>
          <w:numId w:val="2"/>
        </w:numPr>
        <w:spacing w:line="276" w:lineRule="auto"/>
        <w:ind w:left="720" w:hanging="360"/>
        <w:rPr>
          <w:rFonts w:ascii="Calibri" w:hAnsi="Calibri" w:cs="Times New Roman"/>
          <w:b/>
          <w:bCs/>
          <w:sz w:val="28"/>
        </w:rPr>
      </w:pPr>
      <w:bookmarkStart w:id="40" w:name="installingtherepo"/>
      <w:r>
        <w:rPr>
          <w:rFonts w:ascii="Calibri" w:hAnsi="Calibri" w:cs="Times New Roman"/>
          <w:b/>
          <w:bCs/>
          <w:sz w:val="28"/>
        </w:rPr>
        <w:t xml:space="preserve">Getting the </w:t>
      </w:r>
      <w:r w:rsidR="00D31B15">
        <w:rPr>
          <w:rFonts w:ascii="Calibri" w:hAnsi="Calibri" w:cs="Times New Roman"/>
          <w:b/>
          <w:bCs/>
          <w:sz w:val="28"/>
        </w:rPr>
        <w:t>JWST MA</w:t>
      </w:r>
      <w:r w:rsidR="00452FAE">
        <w:rPr>
          <w:rFonts w:ascii="Calibri" w:hAnsi="Calibri" w:cs="Times New Roman"/>
          <w:b/>
          <w:bCs/>
          <w:sz w:val="28"/>
        </w:rPr>
        <w:t>GIC Package</w:t>
      </w:r>
      <w:r>
        <w:rPr>
          <w:rFonts w:ascii="Calibri" w:hAnsi="Calibri" w:cs="Times New Roman"/>
          <w:b/>
          <w:bCs/>
          <w:sz w:val="28"/>
        </w:rPr>
        <w:t xml:space="preserve"> on your Machine</w:t>
      </w:r>
      <w:bookmarkEnd w:id="40"/>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5FEC1703" w:rsidR="004663EA" w:rsidRPr="00CE4FF7" w:rsidRDefault="0084563D" w:rsidP="00CE4FF7">
      <w:pPr>
        <w:pStyle w:val="ListParagraph"/>
        <w:spacing w:line="276" w:lineRule="auto"/>
        <w:ind w:left="360"/>
        <w:rPr>
          <w:rFonts w:ascii="Calibri Light" w:hAnsi="Calibri Light" w:cs="Times New Roman"/>
        </w:rPr>
      </w:pPr>
      <w:ins w:id="41" w:author="Microsoft Office User" w:date="2018-09-27T10:01:00Z">
        <w:r>
          <w:rPr>
            <w:rFonts w:ascii="Calibri Light" w:hAnsi="Calibri Light" w:cs="Times New Roman"/>
          </w:rPr>
          <w:t>This section is only if you are install MAGIC on your own</w:t>
        </w:r>
      </w:ins>
      <w:ins w:id="42" w:author="Microsoft Office User" w:date="2018-09-27T10:02:00Z">
        <w:r>
          <w:rPr>
            <w:rFonts w:ascii="Calibri Light" w:hAnsi="Calibri Light" w:cs="Times New Roman"/>
          </w:rPr>
          <w:t xml:space="preserve"> </w:t>
        </w:r>
      </w:ins>
      <w:r w:rsidR="00DD3AAC" w:rsidRPr="00CE4FF7">
        <w:rPr>
          <w:rFonts w:ascii="Calibri Light" w:hAnsi="Calibri Light" w:cs="Times New Roman"/>
        </w:rPr>
        <w:t>machine</w:t>
      </w:r>
      <w:ins w:id="43" w:author="Microsoft Office User" w:date="2018-09-27T10:02:00Z">
        <w:r>
          <w:rPr>
            <w:rFonts w:ascii="Calibri Light" w:hAnsi="Calibri Light" w:cs="Times New Roman"/>
          </w:rPr>
          <w:t xml:space="preserve">. For SOGS, you will have to follow the </w:t>
        </w:r>
      </w:ins>
      <w:ins w:id="44" w:author="Microsoft Office User" w:date="2018-09-27T10:03:00Z">
        <w:r>
          <w:rPr>
            <w:rFonts w:ascii="Calibri Light" w:hAnsi="Calibri Light" w:cs="Times New Roman"/>
          </w:rPr>
          <w:fldChar w:fldCharType="begin"/>
        </w:r>
        <w:r>
          <w:rPr>
            <w:rFonts w:ascii="Calibri Light" w:hAnsi="Calibri Light" w:cs="Times New Roman"/>
          </w:rPr>
          <w:instrText xml:space="preserve"> HYPERLINK "https://jwstitarwiki.stsci.edu/pages/viewpage.action?spaceKey=WFSCOWG&amp;title=WF+Guiding%3A+Set+up+personal+SOGS+environment" </w:instrText>
        </w:r>
        <w:r>
          <w:rPr>
            <w:rFonts w:ascii="Calibri Light" w:hAnsi="Calibri Light" w:cs="Times New Roman"/>
          </w:rPr>
        </w:r>
        <w:r>
          <w:rPr>
            <w:rFonts w:ascii="Calibri Light" w:hAnsi="Calibri Light" w:cs="Times New Roman"/>
          </w:rPr>
          <w:fldChar w:fldCharType="separate"/>
        </w:r>
        <w:r w:rsidRPr="0084563D">
          <w:rPr>
            <w:rStyle w:val="Hyperlink"/>
            <w:rFonts w:ascii="Calibri Light" w:hAnsi="Calibri Light" w:cs="Times New Roman"/>
          </w:rPr>
          <w:t>instructions</w:t>
        </w:r>
        <w:r>
          <w:rPr>
            <w:rFonts w:ascii="Calibri Light" w:hAnsi="Calibri Light" w:cs="Times New Roman"/>
          </w:rPr>
          <w:fldChar w:fldCharType="end"/>
        </w:r>
      </w:ins>
      <w:ins w:id="45" w:author="Microsoft Office User" w:date="2018-09-27T10:02:00Z">
        <w:r>
          <w:rPr>
            <w:rFonts w:ascii="Calibri Light" w:hAnsi="Calibri Light" w:cs="Times New Roman"/>
          </w:rPr>
          <w:t xml:space="preserve"> on the JWST ITAR Wiki.</w:t>
        </w:r>
      </w:ins>
      <w:r w:rsidR="00DD3AAC"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7B7F013E"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proofErr w:type="spellStart"/>
      <w:ins w:id="46" w:author="Microsoft Office User" w:date="2018-09-27T10:00:00Z">
        <w:r w:rsidR="0084563D">
          <w:rPr>
            <w:rFonts w:ascii="Calibri Light" w:hAnsi="Calibri Light" w:cs="Times New Roman"/>
          </w:rPr>
          <w:t>astroconda</w:t>
        </w:r>
      </w:ins>
      <w:proofErr w:type="spellEnd"/>
      <w:r w:rsidRPr="003D7D0D">
        <w:rPr>
          <w:rFonts w:ascii="Calibri Light" w:hAnsi="Calibri Light" w:cs="Times New Roman"/>
        </w:rPr>
        <w:t xml:space="preserve"> </w:t>
      </w:r>
      <w:ins w:id="47" w:author="Microsoft Office User" w:date="2018-09-27T10:01:00Z">
        <w:r w:rsidR="0084563D">
          <w:rPr>
            <w:rFonts w:ascii="Calibri Light" w:hAnsi="Calibri Light" w:cs="Times New Roman"/>
          </w:rPr>
          <w:t xml:space="preserve">(Python </w:t>
        </w:r>
        <w:proofErr w:type="gramStart"/>
        <w:r w:rsidR="0084563D">
          <w:rPr>
            <w:rFonts w:ascii="Calibri Light" w:hAnsi="Calibri Light" w:cs="Times New Roman"/>
          </w:rPr>
          <w:t>3)</w:t>
        </w:r>
      </w:ins>
      <w:r w:rsidRPr="003D7D0D">
        <w:rPr>
          <w:rFonts w:ascii="Calibri Light" w:hAnsi="Calibri Light" w:cs="Times New Roman"/>
        </w:rPr>
        <w:t>environment</w:t>
      </w:r>
      <w:proofErr w:type="gramEnd"/>
      <w:r w:rsidRPr="003D7D0D">
        <w:rPr>
          <w:rFonts w:ascii="Calibri Light" w:hAnsi="Calibri Light" w:cs="Times New Roman"/>
        </w:rPr>
        <w:t xml:space="preserve">. For installing </w:t>
      </w:r>
      <w:proofErr w:type="spellStart"/>
      <w:ins w:id="48" w:author="Microsoft Office User" w:date="2018-09-27T10:00:00Z">
        <w:r w:rsidR="0084563D">
          <w:rPr>
            <w:rFonts w:ascii="Calibri Light" w:hAnsi="Calibri Light" w:cs="Times New Roman"/>
          </w:rPr>
          <w:t>a</w:t>
        </w:r>
      </w:ins>
      <w:r w:rsidRPr="003D7D0D">
        <w:rPr>
          <w:rFonts w:ascii="Calibri Light" w:hAnsi="Calibri Light" w:cs="Times New Roman"/>
        </w:rPr>
        <w:t>stroconda</w:t>
      </w:r>
      <w:proofErr w:type="spellEnd"/>
      <w:r w:rsidRPr="003D7D0D">
        <w:rPr>
          <w:rFonts w:ascii="Calibri Light" w:hAnsi="Calibri Light" w:cs="Times New Roman"/>
        </w:rPr>
        <w:t xml:space="preserve"> see: </w:t>
      </w:r>
      <w:hyperlink r:id="rId36"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xml:space="preserve">$ </w:t>
      </w:r>
      <w:proofErr w:type="spellStart"/>
      <w:r w:rsidRPr="004663EA">
        <w:rPr>
          <w:rFonts w:ascii="Menlo" w:hAnsi="Menlo" w:cs="Menlo"/>
          <w:sz w:val="22"/>
          <w:shd w:val="clear" w:color="auto" w:fill="E7E6E6" w:themeFill="background2"/>
        </w:rPr>
        <w:t>git</w:t>
      </w:r>
      <w:proofErr w:type="spellEnd"/>
      <w:r w:rsidRPr="004663EA">
        <w:rPr>
          <w:rFonts w:ascii="Menlo" w:hAnsi="Menlo" w:cs="Menlo"/>
          <w:sz w:val="22"/>
          <w:shd w:val="clear" w:color="auto" w:fill="E7E6E6" w:themeFill="background2"/>
        </w:rPr>
        <w:t xml:space="preserve"> clone </w:t>
      </w:r>
      <w:proofErr w:type="spellStart"/>
      <w:proofErr w:type="gramStart"/>
      <w:r w:rsidRPr="004663EA">
        <w:rPr>
          <w:rFonts w:ascii="Menlo" w:hAnsi="Menlo" w:cs="Menlo"/>
          <w:sz w:val="22"/>
          <w:shd w:val="clear" w:color="auto" w:fill="E7E6E6" w:themeFill="background2"/>
        </w:rPr>
        <w:t>git@grit.stsci.edu:wfsc</w:t>
      </w:r>
      <w:proofErr w:type="spellEnd"/>
      <w:r w:rsidRPr="004663EA">
        <w:rPr>
          <w:rFonts w:ascii="Menlo" w:hAnsi="Menlo" w:cs="Menlo"/>
          <w:sz w:val="22"/>
          <w:shd w:val="clear" w:color="auto" w:fill="E7E6E6" w:themeFill="background2"/>
        </w:rPr>
        <w:t>/</w:t>
      </w:r>
      <w:proofErr w:type="spellStart"/>
      <w:r w:rsidRPr="004663EA">
        <w:rPr>
          <w:rFonts w:ascii="Menlo" w:hAnsi="Menlo" w:cs="Menlo"/>
          <w:sz w:val="22"/>
          <w:shd w:val="clear" w:color="auto" w:fill="E7E6E6" w:themeFill="background2"/>
        </w:rPr>
        <w:t>tools.git</w:t>
      </w:r>
      <w:proofErr w:type="spellEnd"/>
      <w:proofErr w:type="gramEnd"/>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proofErr w:type="spellStart"/>
      <w:r w:rsidRPr="004663EA">
        <w:rPr>
          <w:rFonts w:ascii="Menlo" w:hAnsi="Menlo" w:cs="Menlo"/>
          <w:sz w:val="22"/>
        </w:rPr>
        <w:t>jwst_magic</w:t>
      </w:r>
      <w:proofErr w:type="spellEnd"/>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w:t>
      </w:r>
      <w:proofErr w:type="spellStart"/>
      <w:r w:rsidRPr="004663EA">
        <w:rPr>
          <w:rFonts w:ascii="Menlo" w:hAnsi="Menlo" w:cs="Menlo"/>
          <w:sz w:val="22"/>
          <w:shd w:val="clear" w:color="auto" w:fill="E7E6E6" w:themeFill="background2"/>
        </w:rPr>
        <w:t>fgs</w:t>
      </w:r>
      <w:proofErr w:type="spellEnd"/>
      <w:r w:rsidRPr="004663EA">
        <w:rPr>
          <w:rFonts w:ascii="Menlo" w:hAnsi="Menlo" w:cs="Menlo"/>
          <w:sz w:val="22"/>
          <w:shd w:val="clear" w:color="auto" w:fill="E7E6E6" w:themeFill="background2"/>
        </w:rPr>
        <w:t>-commissioning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w:t>
      </w:r>
      <w:proofErr w:type="gramStart"/>
      <w:r w:rsidRPr="004663EA">
        <w:rPr>
          <w:rFonts w:ascii="Menlo" w:hAnsi="Menlo" w:cs="Menlo"/>
          <w:sz w:val="22"/>
          <w:shd w:val="clear" w:color="auto" w:fill="E7E6E6" w:themeFill="background2"/>
        </w:rPr>
        <w:t>e .</w:t>
      </w:r>
      <w:proofErr w:type="gramEnd"/>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astropy</w:t>
      </w:r>
      <w:proofErr w:type="spellEnd"/>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matplotlib</w:t>
      </w:r>
      <w:proofErr w:type="spellEnd"/>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numpy</w:t>
      </w:r>
      <w:proofErr w:type="spellEnd"/>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photutils</w:t>
      </w:r>
      <w:proofErr w:type="spellEnd"/>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pysiaf</w:t>
      </w:r>
      <w:proofErr w:type="spellEnd"/>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pytest</w:t>
      </w:r>
      <w:proofErr w:type="spellEnd"/>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pyyaml</w:t>
      </w:r>
      <w:proofErr w:type="spellEnd"/>
    </w:p>
    <w:p w14:paraId="7A832F19" w14:textId="53D024C1" w:rsidR="00DE3AD7"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sectPr w:rsidR="00DE3AD7" w:rsidRPr="004663EA" w:rsidSect="00854B03">
      <w:footerReference w:type="even" r:id="rId37"/>
      <w:footerReference w:type="default" r:id="rId38"/>
      <w:pgSz w:w="12240" w:h="15840"/>
      <w:pgMar w:top="720" w:right="720" w:bottom="720" w:left="72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 w:author="Microsoft Office User" w:date="2018-09-27T13:08:00Z" w:initials="Office">
    <w:p w14:paraId="6BAB8392" w14:textId="3F6625B2" w:rsidR="008D228D" w:rsidRDefault="008D228D">
      <w:pPr>
        <w:pStyle w:val="CommentText"/>
      </w:pPr>
      <w:r>
        <w:rPr>
          <w:rStyle w:val="CommentReference"/>
        </w:rPr>
        <w:annotationRef/>
      </w:r>
      <w:r>
        <w:t xml:space="preserve">We need a new graphic here </w:t>
      </w:r>
      <w:r w:rsidR="007F0403">
        <w:t>because it could imply an incorrect way of choosing guide and reference stars. I tried to create a new one but the window/text size/GS and RS circle/ \plus sign ratios do not look as nice as this one</w:t>
      </w:r>
    </w:p>
  </w:comment>
  <w:comment w:id="34" w:author="Microsoft Office User" w:date="2018-09-27T09:04:00Z" w:initials="Office">
    <w:p w14:paraId="3E9C6EF3" w14:textId="22FC87FD" w:rsidR="00D67106" w:rsidRDefault="00D67106">
      <w:pPr>
        <w:pStyle w:val="CommentText"/>
      </w:pPr>
      <w:r>
        <w:rPr>
          <w:rStyle w:val="CommentReference"/>
        </w:rPr>
        <w:annotationRef/>
      </w:r>
      <w:r>
        <w:t>OR return to the CAR procedures.</w:t>
      </w:r>
    </w:p>
  </w:comment>
  <w:comment w:id="36" w:author="Microsoft Office User" w:date="2018-09-27T09:44:00Z" w:initials="Office">
    <w:p w14:paraId="45FE59BB" w14:textId="2CE568D8" w:rsidR="00D67106" w:rsidRDefault="00D67106">
      <w:pPr>
        <w:pStyle w:val="CommentText"/>
      </w:pPr>
      <w:r>
        <w:rPr>
          <w:rStyle w:val="CommentReference"/>
        </w:rPr>
        <w:annotationRef/>
      </w:r>
      <w:r>
        <w:t>Based on feedback from Shannon, we definitely want to have a section on using APT</w:t>
      </w:r>
    </w:p>
  </w:comment>
  <w:comment w:id="38" w:author="Microsoft Office User" w:date="2018-09-27T09:44:00Z" w:initials="Office">
    <w:p w14:paraId="39F795D2" w14:textId="06776242" w:rsidR="00D67106" w:rsidRDefault="00D67106">
      <w:pPr>
        <w:pStyle w:val="CommentText"/>
      </w:pPr>
      <w:r>
        <w:rPr>
          <w:rStyle w:val="CommentReference"/>
        </w:rPr>
        <w:annotationRef/>
      </w:r>
      <w:r>
        <w:t>Comment from Shannon: Where do we get these numbers from?</w:t>
      </w:r>
    </w:p>
  </w:comment>
  <w:comment w:id="39" w:author="Microsoft Office User" w:date="2018-09-27T09:03:00Z" w:initials="Office">
    <w:p w14:paraId="7AC2BFE5" w14:textId="366DDF35" w:rsidR="00D67106" w:rsidRDefault="00D67106">
      <w:pPr>
        <w:pStyle w:val="CommentText"/>
      </w:pPr>
      <w:r>
        <w:rPr>
          <w:rStyle w:val="CommentReference"/>
        </w:rPr>
        <w:annotationRef/>
      </w:r>
      <w:r>
        <w:t>Do we want to keep this here since it’s in the main procedures?? I am not sure that it’s necessary….</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AB8392" w15:done="0"/>
  <w15:commentEx w15:paraId="3E9C6EF3" w15:done="0"/>
  <w15:commentEx w15:paraId="45FE59BB" w15:done="0"/>
  <w15:commentEx w15:paraId="39F795D2" w15:done="0"/>
  <w15:commentEx w15:paraId="7AC2BFE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5B62BC" w14:textId="77777777" w:rsidR="00CB1F7B" w:rsidRDefault="00CB1F7B" w:rsidP="003A17FA">
      <w:r>
        <w:separator/>
      </w:r>
    </w:p>
  </w:endnote>
  <w:endnote w:type="continuationSeparator" w:id="0">
    <w:p w14:paraId="4F5B1DF8" w14:textId="77777777" w:rsidR="00CB1F7B" w:rsidRDefault="00CB1F7B"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D67106" w:rsidRDefault="00D67106"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D67106" w:rsidRDefault="00D67106"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D67106" w:rsidRDefault="00D67106" w:rsidP="00D67106">
    <w:pPr>
      <w:pStyle w:val="Footer"/>
      <w:framePr w:wrap="none" w:vAnchor="text" w:hAnchor="margin" w:xAlign="right" w:y="1"/>
      <w:rPr>
        <w:ins w:id="49" w:author="Microsoft Office User" w:date="2018-09-27T09:57:00Z"/>
        <w:rStyle w:val="PageNumber"/>
      </w:rPr>
    </w:pPr>
    <w:ins w:id="50" w:author="Microsoft Office User" w:date="2018-09-27T09:57:00Z">
      <w:r>
        <w:rPr>
          <w:rStyle w:val="PageNumber"/>
        </w:rPr>
        <w:fldChar w:fldCharType="begin"/>
      </w:r>
      <w:r>
        <w:rPr>
          <w:rStyle w:val="PageNumber"/>
        </w:rPr>
        <w:instrText xml:space="preserve">PAGE  </w:instrText>
      </w:r>
    </w:ins>
    <w:r>
      <w:rPr>
        <w:rStyle w:val="PageNumber"/>
      </w:rPr>
      <w:fldChar w:fldCharType="separate"/>
    </w:r>
    <w:r w:rsidR="00EA5443">
      <w:rPr>
        <w:rStyle w:val="PageNumber"/>
        <w:noProof/>
      </w:rPr>
      <w:t>8</w:t>
    </w:r>
    <w:ins w:id="51" w:author="Microsoft Office User" w:date="2018-09-27T09:57:00Z">
      <w:r>
        <w:rPr>
          <w:rStyle w:val="PageNumber"/>
        </w:rPr>
        <w:fldChar w:fldCharType="end"/>
      </w:r>
    </w:ins>
  </w:p>
  <w:p w14:paraId="28764AC1" w14:textId="74C61055" w:rsidR="00D67106" w:rsidRPr="008503E8" w:rsidRDefault="00D67106" w:rsidP="003A17FA">
    <w:pPr>
      <w:pStyle w:val="Footer"/>
      <w:ind w:right="360"/>
      <w:rPr>
        <w:rFonts w:asciiTheme="majorHAnsi" w:hAnsiTheme="majorHAnsi"/>
      </w:rPr>
    </w:pPr>
    <w:ins w:id="52" w:author="Microsoft Office User" w:date="2018-09-27T09:57:00Z">
      <w:r>
        <w:rPr>
          <w:rFonts w:asciiTheme="majorHAnsi" w:hAnsiTheme="majorHAnsi"/>
        </w:rPr>
        <w:t xml:space="preserve">MAGIC </w:t>
      </w:r>
      <w:proofErr w:type="spellStart"/>
      <w:r>
        <w:rPr>
          <w:rFonts w:asciiTheme="majorHAnsi" w:hAnsiTheme="majorHAnsi"/>
        </w:rPr>
        <w:t>Users’s</w:t>
      </w:r>
      <w:proofErr w:type="spellEnd"/>
      <w:r>
        <w:rPr>
          <w:rFonts w:asciiTheme="majorHAnsi" w:hAnsiTheme="majorHAnsi"/>
        </w:rPr>
        <w:t xml:space="preserve"> Guide</w:t>
      </w:r>
    </w:ins>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C67920" w14:textId="77777777" w:rsidR="00CB1F7B" w:rsidRDefault="00CB1F7B" w:rsidP="003A17FA">
      <w:r>
        <w:separator/>
      </w:r>
    </w:p>
  </w:footnote>
  <w:footnote w:type="continuationSeparator" w:id="0">
    <w:p w14:paraId="258D9B29" w14:textId="77777777" w:rsidR="00CB1F7B" w:rsidRDefault="00CB1F7B"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670AF"/>
    <w:multiLevelType w:val="hybridMultilevel"/>
    <w:tmpl w:val="BBB6AFF6"/>
    <w:lvl w:ilvl="0" w:tplc="E89E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E4190"/>
    <w:multiLevelType w:val="hybridMultilevel"/>
    <w:tmpl w:val="F16689C4"/>
    <w:lvl w:ilvl="0" w:tplc="BB34504C">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C66FA4"/>
    <w:multiLevelType w:val="hybridMultilevel"/>
    <w:tmpl w:val="5B0428B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0">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5"/>
  </w:num>
  <w:num w:numId="3">
    <w:abstractNumId w:val="30"/>
  </w:num>
  <w:num w:numId="4">
    <w:abstractNumId w:val="35"/>
  </w:num>
  <w:num w:numId="5">
    <w:abstractNumId w:val="36"/>
  </w:num>
  <w:num w:numId="6">
    <w:abstractNumId w:val="28"/>
  </w:num>
  <w:num w:numId="7">
    <w:abstractNumId w:val="24"/>
  </w:num>
  <w:num w:numId="8">
    <w:abstractNumId w:val="16"/>
  </w:num>
  <w:num w:numId="9">
    <w:abstractNumId w:val="31"/>
  </w:num>
  <w:num w:numId="10">
    <w:abstractNumId w:val="12"/>
  </w:num>
  <w:num w:numId="11">
    <w:abstractNumId w:val="6"/>
  </w:num>
  <w:num w:numId="12">
    <w:abstractNumId w:val="10"/>
  </w:num>
  <w:num w:numId="13">
    <w:abstractNumId w:val="1"/>
  </w:num>
  <w:num w:numId="14">
    <w:abstractNumId w:val="23"/>
  </w:num>
  <w:num w:numId="15">
    <w:abstractNumId w:val="32"/>
  </w:num>
  <w:num w:numId="16">
    <w:abstractNumId w:val="0"/>
  </w:num>
  <w:num w:numId="17">
    <w:abstractNumId w:val="9"/>
  </w:num>
  <w:num w:numId="18">
    <w:abstractNumId w:val="26"/>
  </w:num>
  <w:num w:numId="19">
    <w:abstractNumId w:val="4"/>
  </w:num>
  <w:num w:numId="20">
    <w:abstractNumId w:val="20"/>
  </w:num>
  <w:num w:numId="21">
    <w:abstractNumId w:val="33"/>
  </w:num>
  <w:num w:numId="22">
    <w:abstractNumId w:val="3"/>
  </w:num>
  <w:num w:numId="23">
    <w:abstractNumId w:val="18"/>
  </w:num>
  <w:num w:numId="24">
    <w:abstractNumId w:val="27"/>
  </w:num>
  <w:num w:numId="25">
    <w:abstractNumId w:val="34"/>
  </w:num>
  <w:num w:numId="26">
    <w:abstractNumId w:val="17"/>
  </w:num>
  <w:num w:numId="27">
    <w:abstractNumId w:val="21"/>
  </w:num>
  <w:num w:numId="28">
    <w:abstractNumId w:val="2"/>
  </w:num>
  <w:num w:numId="29">
    <w:abstractNumId w:val="8"/>
  </w:num>
  <w:num w:numId="30">
    <w:abstractNumId w:val="14"/>
  </w:num>
  <w:num w:numId="31">
    <w:abstractNumId w:val="15"/>
  </w:num>
  <w:num w:numId="32">
    <w:abstractNumId w:val="22"/>
  </w:num>
  <w:num w:numId="33">
    <w:abstractNumId w:val="11"/>
  </w:num>
  <w:num w:numId="34">
    <w:abstractNumId w:val="25"/>
  </w:num>
  <w:num w:numId="35">
    <w:abstractNumId w:val="19"/>
  </w:num>
  <w:num w:numId="36">
    <w:abstractNumId w:val="13"/>
  </w:num>
  <w:num w:numId="37">
    <w:abstractNumId w:val="2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33053"/>
    <w:rsid w:val="00041055"/>
    <w:rsid w:val="00050F66"/>
    <w:rsid w:val="00055E59"/>
    <w:rsid w:val="0006150A"/>
    <w:rsid w:val="0009778C"/>
    <w:rsid w:val="000B186F"/>
    <w:rsid w:val="000B4201"/>
    <w:rsid w:val="000C7348"/>
    <w:rsid w:val="000D0466"/>
    <w:rsid w:val="000D11DF"/>
    <w:rsid w:val="000E16B2"/>
    <w:rsid w:val="000E3E99"/>
    <w:rsid w:val="000E444C"/>
    <w:rsid w:val="0010097A"/>
    <w:rsid w:val="00113046"/>
    <w:rsid w:val="001159A3"/>
    <w:rsid w:val="00115C7E"/>
    <w:rsid w:val="00115F7B"/>
    <w:rsid w:val="001472E5"/>
    <w:rsid w:val="001520E7"/>
    <w:rsid w:val="001548EC"/>
    <w:rsid w:val="00157895"/>
    <w:rsid w:val="00162B1A"/>
    <w:rsid w:val="00165428"/>
    <w:rsid w:val="00165A1E"/>
    <w:rsid w:val="001729F1"/>
    <w:rsid w:val="00174C54"/>
    <w:rsid w:val="001859F8"/>
    <w:rsid w:val="00186F3A"/>
    <w:rsid w:val="0018797A"/>
    <w:rsid w:val="001A329D"/>
    <w:rsid w:val="001A35C4"/>
    <w:rsid w:val="001C47B7"/>
    <w:rsid w:val="001D3E01"/>
    <w:rsid w:val="001D4D80"/>
    <w:rsid w:val="001E0F27"/>
    <w:rsid w:val="001F1B5C"/>
    <w:rsid w:val="001F45E8"/>
    <w:rsid w:val="00212944"/>
    <w:rsid w:val="00213E60"/>
    <w:rsid w:val="002175F0"/>
    <w:rsid w:val="002275C0"/>
    <w:rsid w:val="00240C91"/>
    <w:rsid w:val="002416EB"/>
    <w:rsid w:val="002574DA"/>
    <w:rsid w:val="00265565"/>
    <w:rsid w:val="002A0B7D"/>
    <w:rsid w:val="002A5F99"/>
    <w:rsid w:val="002B56DA"/>
    <w:rsid w:val="002C2E53"/>
    <w:rsid w:val="002E1F48"/>
    <w:rsid w:val="002F0E38"/>
    <w:rsid w:val="002F31F1"/>
    <w:rsid w:val="002F3958"/>
    <w:rsid w:val="00316398"/>
    <w:rsid w:val="003228B6"/>
    <w:rsid w:val="003460E7"/>
    <w:rsid w:val="0035343F"/>
    <w:rsid w:val="00355410"/>
    <w:rsid w:val="00363F13"/>
    <w:rsid w:val="00364756"/>
    <w:rsid w:val="00377BA1"/>
    <w:rsid w:val="0038204E"/>
    <w:rsid w:val="0038326B"/>
    <w:rsid w:val="003859B4"/>
    <w:rsid w:val="003A0487"/>
    <w:rsid w:val="003A17FA"/>
    <w:rsid w:val="003D6F7D"/>
    <w:rsid w:val="003D7D0D"/>
    <w:rsid w:val="003E680C"/>
    <w:rsid w:val="004016B8"/>
    <w:rsid w:val="004018AB"/>
    <w:rsid w:val="004101E1"/>
    <w:rsid w:val="00415D69"/>
    <w:rsid w:val="00424DD3"/>
    <w:rsid w:val="0042672B"/>
    <w:rsid w:val="004349ED"/>
    <w:rsid w:val="00451EEB"/>
    <w:rsid w:val="00452FAE"/>
    <w:rsid w:val="0045557D"/>
    <w:rsid w:val="00456562"/>
    <w:rsid w:val="004663EA"/>
    <w:rsid w:val="004926F2"/>
    <w:rsid w:val="004A11E4"/>
    <w:rsid w:val="004C6896"/>
    <w:rsid w:val="004E3E1B"/>
    <w:rsid w:val="004E48A9"/>
    <w:rsid w:val="004E4E9C"/>
    <w:rsid w:val="004E56BE"/>
    <w:rsid w:val="004F5233"/>
    <w:rsid w:val="00500433"/>
    <w:rsid w:val="00504992"/>
    <w:rsid w:val="00504A72"/>
    <w:rsid w:val="005203AF"/>
    <w:rsid w:val="00525C8C"/>
    <w:rsid w:val="005421AC"/>
    <w:rsid w:val="005454B3"/>
    <w:rsid w:val="0055339C"/>
    <w:rsid w:val="00553B70"/>
    <w:rsid w:val="005612A2"/>
    <w:rsid w:val="00563DE3"/>
    <w:rsid w:val="00573055"/>
    <w:rsid w:val="00573F52"/>
    <w:rsid w:val="005818C7"/>
    <w:rsid w:val="00592F99"/>
    <w:rsid w:val="00593F2E"/>
    <w:rsid w:val="00593F77"/>
    <w:rsid w:val="00594732"/>
    <w:rsid w:val="005A5708"/>
    <w:rsid w:val="005B5604"/>
    <w:rsid w:val="005B6CB7"/>
    <w:rsid w:val="005B7271"/>
    <w:rsid w:val="005B7EFF"/>
    <w:rsid w:val="005C1871"/>
    <w:rsid w:val="005D00F7"/>
    <w:rsid w:val="005E385D"/>
    <w:rsid w:val="005E4EC0"/>
    <w:rsid w:val="005E68E6"/>
    <w:rsid w:val="005F6F17"/>
    <w:rsid w:val="005F7B76"/>
    <w:rsid w:val="0060317D"/>
    <w:rsid w:val="00610799"/>
    <w:rsid w:val="0061584C"/>
    <w:rsid w:val="00643F2D"/>
    <w:rsid w:val="00644BA6"/>
    <w:rsid w:val="00665103"/>
    <w:rsid w:val="0066620D"/>
    <w:rsid w:val="0068280C"/>
    <w:rsid w:val="0068466A"/>
    <w:rsid w:val="00686AA4"/>
    <w:rsid w:val="00687B5E"/>
    <w:rsid w:val="0069000D"/>
    <w:rsid w:val="006A2FC8"/>
    <w:rsid w:val="006A49B1"/>
    <w:rsid w:val="006B16FD"/>
    <w:rsid w:val="006B2440"/>
    <w:rsid w:val="006C783C"/>
    <w:rsid w:val="006F1A43"/>
    <w:rsid w:val="00705DCA"/>
    <w:rsid w:val="00712B5F"/>
    <w:rsid w:val="00721F62"/>
    <w:rsid w:val="00722A5F"/>
    <w:rsid w:val="00727487"/>
    <w:rsid w:val="007424CD"/>
    <w:rsid w:val="00744668"/>
    <w:rsid w:val="00745B9B"/>
    <w:rsid w:val="00762B33"/>
    <w:rsid w:val="00773864"/>
    <w:rsid w:val="00785E85"/>
    <w:rsid w:val="007A046A"/>
    <w:rsid w:val="007A08F5"/>
    <w:rsid w:val="007B2A1A"/>
    <w:rsid w:val="007B340B"/>
    <w:rsid w:val="007C6F3C"/>
    <w:rsid w:val="007E568C"/>
    <w:rsid w:val="007E6E26"/>
    <w:rsid w:val="007F0403"/>
    <w:rsid w:val="008037D7"/>
    <w:rsid w:val="00817D4A"/>
    <w:rsid w:val="00822F0F"/>
    <w:rsid w:val="008242A0"/>
    <w:rsid w:val="008317F0"/>
    <w:rsid w:val="0084563D"/>
    <w:rsid w:val="00847632"/>
    <w:rsid w:val="0085026B"/>
    <w:rsid w:val="008503E8"/>
    <w:rsid w:val="008509E8"/>
    <w:rsid w:val="00854B03"/>
    <w:rsid w:val="008551A3"/>
    <w:rsid w:val="00855958"/>
    <w:rsid w:val="0086750F"/>
    <w:rsid w:val="00875D2E"/>
    <w:rsid w:val="00883F59"/>
    <w:rsid w:val="00894959"/>
    <w:rsid w:val="008A23A0"/>
    <w:rsid w:val="008C455A"/>
    <w:rsid w:val="008D228D"/>
    <w:rsid w:val="008D7432"/>
    <w:rsid w:val="008E08CF"/>
    <w:rsid w:val="008E5F48"/>
    <w:rsid w:val="008F0D1C"/>
    <w:rsid w:val="008F206B"/>
    <w:rsid w:val="008F48C4"/>
    <w:rsid w:val="00900C2D"/>
    <w:rsid w:val="009015A6"/>
    <w:rsid w:val="00913AAC"/>
    <w:rsid w:val="00913E9C"/>
    <w:rsid w:val="009254AD"/>
    <w:rsid w:val="00927F43"/>
    <w:rsid w:val="00934535"/>
    <w:rsid w:val="00941385"/>
    <w:rsid w:val="0094181C"/>
    <w:rsid w:val="00942A1B"/>
    <w:rsid w:val="00960F5D"/>
    <w:rsid w:val="009624F8"/>
    <w:rsid w:val="00962689"/>
    <w:rsid w:val="00963C2A"/>
    <w:rsid w:val="00966022"/>
    <w:rsid w:val="00981884"/>
    <w:rsid w:val="0098243C"/>
    <w:rsid w:val="009847E9"/>
    <w:rsid w:val="0099694F"/>
    <w:rsid w:val="00996A27"/>
    <w:rsid w:val="00996EEE"/>
    <w:rsid w:val="009A15F6"/>
    <w:rsid w:val="009A2D93"/>
    <w:rsid w:val="009B2F02"/>
    <w:rsid w:val="009B367A"/>
    <w:rsid w:val="009C0CB2"/>
    <w:rsid w:val="009C5860"/>
    <w:rsid w:val="009C6378"/>
    <w:rsid w:val="009E0AA8"/>
    <w:rsid w:val="009F6DB4"/>
    <w:rsid w:val="00A02FCE"/>
    <w:rsid w:val="00A03004"/>
    <w:rsid w:val="00A04E5F"/>
    <w:rsid w:val="00A10859"/>
    <w:rsid w:val="00A11A91"/>
    <w:rsid w:val="00A141CB"/>
    <w:rsid w:val="00A256B8"/>
    <w:rsid w:val="00A27878"/>
    <w:rsid w:val="00A34290"/>
    <w:rsid w:val="00A37026"/>
    <w:rsid w:val="00A65EA1"/>
    <w:rsid w:val="00A75614"/>
    <w:rsid w:val="00A87127"/>
    <w:rsid w:val="00A87AA8"/>
    <w:rsid w:val="00A92D71"/>
    <w:rsid w:val="00AB23F1"/>
    <w:rsid w:val="00AC3B35"/>
    <w:rsid w:val="00AC6F81"/>
    <w:rsid w:val="00AD3634"/>
    <w:rsid w:val="00AE20FD"/>
    <w:rsid w:val="00AE47F3"/>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66FF8"/>
    <w:rsid w:val="00B862B2"/>
    <w:rsid w:val="00B87355"/>
    <w:rsid w:val="00B96FF6"/>
    <w:rsid w:val="00BA1E1A"/>
    <w:rsid w:val="00BA509A"/>
    <w:rsid w:val="00BA510F"/>
    <w:rsid w:val="00BB0470"/>
    <w:rsid w:val="00BB7B5E"/>
    <w:rsid w:val="00BE344F"/>
    <w:rsid w:val="00BE6D4F"/>
    <w:rsid w:val="00C03E5D"/>
    <w:rsid w:val="00C043D6"/>
    <w:rsid w:val="00C055ED"/>
    <w:rsid w:val="00C27E68"/>
    <w:rsid w:val="00C4334A"/>
    <w:rsid w:val="00C6621D"/>
    <w:rsid w:val="00C74504"/>
    <w:rsid w:val="00C77BBD"/>
    <w:rsid w:val="00C91F12"/>
    <w:rsid w:val="00C96FCC"/>
    <w:rsid w:val="00C978CB"/>
    <w:rsid w:val="00CA2F73"/>
    <w:rsid w:val="00CB133D"/>
    <w:rsid w:val="00CB1F7B"/>
    <w:rsid w:val="00CB6224"/>
    <w:rsid w:val="00CC0B0B"/>
    <w:rsid w:val="00CC1140"/>
    <w:rsid w:val="00CC15F8"/>
    <w:rsid w:val="00CC176D"/>
    <w:rsid w:val="00CC59A3"/>
    <w:rsid w:val="00CC66A3"/>
    <w:rsid w:val="00CD271C"/>
    <w:rsid w:val="00CD40EB"/>
    <w:rsid w:val="00CD6BFC"/>
    <w:rsid w:val="00CE041D"/>
    <w:rsid w:val="00CE28A8"/>
    <w:rsid w:val="00CE4FF7"/>
    <w:rsid w:val="00CE738E"/>
    <w:rsid w:val="00CF1AC4"/>
    <w:rsid w:val="00CF3D3A"/>
    <w:rsid w:val="00CF5680"/>
    <w:rsid w:val="00D0178D"/>
    <w:rsid w:val="00D03596"/>
    <w:rsid w:val="00D10EDE"/>
    <w:rsid w:val="00D21EF2"/>
    <w:rsid w:val="00D227FF"/>
    <w:rsid w:val="00D26AC5"/>
    <w:rsid w:val="00D31B15"/>
    <w:rsid w:val="00D363D3"/>
    <w:rsid w:val="00D40822"/>
    <w:rsid w:val="00D54DDD"/>
    <w:rsid w:val="00D67106"/>
    <w:rsid w:val="00D80309"/>
    <w:rsid w:val="00D87895"/>
    <w:rsid w:val="00D97836"/>
    <w:rsid w:val="00DB6AD4"/>
    <w:rsid w:val="00DC193F"/>
    <w:rsid w:val="00DD11C2"/>
    <w:rsid w:val="00DD3AAC"/>
    <w:rsid w:val="00DE0593"/>
    <w:rsid w:val="00DE1E85"/>
    <w:rsid w:val="00DE3AD7"/>
    <w:rsid w:val="00DF0081"/>
    <w:rsid w:val="00DF1BB7"/>
    <w:rsid w:val="00DF33B7"/>
    <w:rsid w:val="00E147B4"/>
    <w:rsid w:val="00E4633F"/>
    <w:rsid w:val="00E5261D"/>
    <w:rsid w:val="00E616EE"/>
    <w:rsid w:val="00E74DF1"/>
    <w:rsid w:val="00E74EAC"/>
    <w:rsid w:val="00E825C7"/>
    <w:rsid w:val="00E82CC4"/>
    <w:rsid w:val="00E83C76"/>
    <w:rsid w:val="00EA5443"/>
    <w:rsid w:val="00EB1DB8"/>
    <w:rsid w:val="00EB4910"/>
    <w:rsid w:val="00EB6492"/>
    <w:rsid w:val="00EB6B21"/>
    <w:rsid w:val="00EB7487"/>
    <w:rsid w:val="00EB7E9F"/>
    <w:rsid w:val="00EC5EDD"/>
    <w:rsid w:val="00EC6921"/>
    <w:rsid w:val="00ED3933"/>
    <w:rsid w:val="00EE1DF8"/>
    <w:rsid w:val="00EF3A09"/>
    <w:rsid w:val="00F02798"/>
    <w:rsid w:val="00F20C3B"/>
    <w:rsid w:val="00F21522"/>
    <w:rsid w:val="00F244FF"/>
    <w:rsid w:val="00F53302"/>
    <w:rsid w:val="00F53A60"/>
    <w:rsid w:val="00F63FE7"/>
    <w:rsid w:val="00F64D72"/>
    <w:rsid w:val="00F66E34"/>
    <w:rsid w:val="00F6739C"/>
    <w:rsid w:val="00F84DA5"/>
    <w:rsid w:val="00F945EF"/>
    <w:rsid w:val="00FA0A2C"/>
    <w:rsid w:val="00FA3E24"/>
    <w:rsid w:val="00FB5173"/>
    <w:rsid w:val="00FC30E8"/>
    <w:rsid w:val="00FC38DD"/>
    <w:rsid w:val="00FD09B2"/>
    <w:rsid w:val="00FD4BA6"/>
    <w:rsid w:val="00FD58EE"/>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yperlink" Target="https://grit.stsci.edu/wfsc/tool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hyperlink" Target="http://gsss.stsci.edu/webservices/GSC2/WebForm.aspx" TargetMode="External"/><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hyperlink" Target="http://stsci-env.readthedocs.io/en/latest/installing_anaconda.html" TargetMode="External"/><Relationship Id="rId10" Type="http://schemas.openxmlformats.org/officeDocument/2006/relationships/hyperlink" Target="mailto:kbrooks@stsci.edu" TargetMode="External"/><Relationship Id="rId11" Type="http://schemas.openxmlformats.org/officeDocument/2006/relationships/hyperlink" Target="mailto:lchambers@stsci.edu" TargetMode="External"/><Relationship Id="rId12" Type="http://schemas.openxmlformats.org/officeDocument/2006/relationships/hyperlink" Target="https://grit.stsci.edu/wfsc/tools" TargetMode="External"/><Relationship Id="rId13" Type="http://schemas.openxmlformats.org/officeDocument/2006/relationships/hyperlink" Target="mailto:kbrooks@stsci.edu" TargetMode="External"/><Relationship Id="rId14" Type="http://schemas.openxmlformats.org/officeDocument/2006/relationships/hyperlink" Target="mailto:lchambers@stsci.edu" TargetMode="External"/><Relationship Id="rId15" Type="http://schemas.openxmlformats.org/officeDocument/2006/relationships/image" Target="media/image1.png"/><Relationship Id="rId16" Type="http://schemas.openxmlformats.org/officeDocument/2006/relationships/comments" Target="comments.xml"/><Relationship Id="rId17" Type="http://schemas.microsoft.com/office/2011/relationships/commentsExtended" Target="commentsExtended.xml"/><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microsoft.com/office/2011/relationships/people" Target="peop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0531788-73D8-C949-AEAD-59D5AA15E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15</Pages>
  <Words>2846</Words>
  <Characters>16223</Characters>
  <Application>Microsoft Macintosh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cp:revision>
  <dcterms:created xsi:type="dcterms:W3CDTF">2018-09-26T20:03:00Z</dcterms:created>
  <dcterms:modified xsi:type="dcterms:W3CDTF">2018-09-27T17:12:00Z</dcterms:modified>
</cp:coreProperties>
</file>