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CAF7B5B" w:rsidR="00162B1A" w:rsidRPr="008503E8" w:rsidRDefault="00F66E34" w:rsidP="00B02E36">
      <w:pPr>
        <w:spacing w:line="276" w:lineRule="auto"/>
        <w:jc w:val="center"/>
        <w:outlineLvl w:val="0"/>
        <w:rPr>
          <w:rFonts w:ascii="Calibri Light" w:hAnsi="Calibri Light"/>
        </w:rPr>
      </w:pPr>
      <w:r>
        <w:rPr>
          <w:rFonts w:ascii="Calibri Light" w:hAnsi="Calibri Light"/>
        </w:rPr>
        <w:t>September</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7A330ACD"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del w:id="1" w:author="Microsoft Office User" w:date="2018-09-27T10:03:00Z">
        <w:r w:rsidR="00F66E34" w:rsidDel="00C91F12">
          <w:rPr>
            <w:rFonts w:ascii="Calibri Light" w:hAnsi="Calibri Light" w:cs="Menlo"/>
          </w:rPr>
          <w:delText>For installing a</w:delText>
        </w:r>
        <w:r w:rsidR="00F02798" w:rsidRPr="00F66E34" w:rsidDel="00C91F12">
          <w:rPr>
            <w:rFonts w:ascii="Calibri Light" w:hAnsi="Calibri Light" w:cs="Menlo"/>
          </w:rPr>
          <w:delText xml:space="preserve">stroconda see: </w:delText>
        </w:r>
        <w:r w:rsidR="00D67106" w:rsidRPr="00F66E34" w:rsidDel="00C91F12">
          <w:fldChar w:fldCharType="begin"/>
        </w:r>
        <w:r w:rsidR="00D67106" w:rsidDel="00C91F12">
          <w:delInstrText xml:space="preserve"> HYPERLINK "http://stsci-env.readthedocs.io/en/latest/installing_anaconda.html" </w:delInstrText>
        </w:r>
        <w:r w:rsidR="00D67106" w:rsidRPr="00F66E34" w:rsidDel="00C91F12">
          <w:fldChar w:fldCharType="separate"/>
        </w:r>
        <w:r w:rsidRPr="00F66E34" w:rsidDel="00C91F12">
          <w:rPr>
            <w:rStyle w:val="Hyperlink"/>
            <w:rFonts w:ascii="Calibri Light" w:hAnsi="Calibri Light" w:cs="Menlo"/>
          </w:rPr>
          <w:delText>http://stsci-env.readthedocs.io/en/latest/installing_anaconda.html</w:delText>
        </w:r>
        <w:r w:rsidR="00D67106" w:rsidRPr="00F66E34" w:rsidDel="00C91F12">
          <w:rPr>
            <w:rStyle w:val="Hyperlink"/>
            <w:rFonts w:ascii="Calibri Light" w:hAnsi="Calibri Light" w:cs="Menlo"/>
          </w:rPr>
          <w:fldChar w:fldCharType="end"/>
        </w:r>
      </w:del>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2"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ins w:id="3" w:author="Microsoft Office User" w:date="2018-09-27T10:04:00Z">
        <w:r w:rsidR="00C91F12">
          <w:rPr>
            <w:rFonts w:ascii="Calibri" w:hAnsi="Calibri" w:cs="Times New Roman"/>
            <w:b/>
            <w:bCs/>
            <w:sz w:val="28"/>
          </w:rPr>
          <w:t xml:space="preserve"> (from SOGS</w:t>
        </w:r>
      </w:ins>
      <w:ins w:id="4" w:author="Microsoft Office User" w:date="2018-09-27T10:05:00Z">
        <w:r w:rsidR="00C91F12">
          <w:rPr>
            <w:rFonts w:ascii="Calibri" w:hAnsi="Calibri" w:cs="Times New Roman"/>
            <w:b/>
            <w:bCs/>
            <w:sz w:val="28"/>
          </w:rPr>
          <w:t xml:space="preserve"> only</w:t>
        </w:r>
      </w:ins>
      <w:ins w:id="5" w:author="Microsoft Office User" w:date="2018-09-27T10:04:00Z">
        <w:r w:rsidR="00C91F12">
          <w:rPr>
            <w:rFonts w:ascii="Calibri" w:hAnsi="Calibri" w:cs="Times New Roman"/>
            <w:b/>
            <w:bCs/>
            <w:sz w:val="28"/>
          </w:rPr>
          <w:t>)</w:t>
        </w:r>
      </w:ins>
    </w:p>
    <w:p w14:paraId="14416D51" w14:textId="2046B12A" w:rsidR="002F3958" w:rsidRPr="00EA5443" w:rsidRDefault="00C91F12" w:rsidP="00EA5443">
      <w:pPr>
        <w:ind w:left="720"/>
        <w:rPr>
          <w:rFonts w:asciiTheme="majorHAnsi" w:hAnsiTheme="majorHAnsi"/>
        </w:rPr>
      </w:pPr>
      <w:ins w:id="6" w:author="Microsoft Office User" w:date="2018-09-27T10:05:00Z">
        <w:r w:rsidRPr="00EA5443">
          <w:rPr>
            <w:rFonts w:asciiTheme="majorHAnsi" w:hAnsiTheme="majorHAnsi"/>
          </w:rPr>
          <w:t xml:space="preserve">Note: If you are on your own machine and not in SOGS, </w:t>
        </w:r>
      </w:ins>
      <w:ins w:id="7" w:author="Microsoft Office User" w:date="2018-09-27T10:07:00Z">
        <w:r w:rsidR="00847632">
          <w:rPr>
            <w:rFonts w:asciiTheme="majorHAnsi" w:hAnsiTheme="majorHAnsi"/>
          </w:rPr>
          <w:t>and/</w:t>
        </w:r>
      </w:ins>
      <w:ins w:id="8" w:author="Microsoft Office User" w:date="2018-09-27T10:05:00Z">
        <w:r w:rsidRPr="00EA5443">
          <w:rPr>
            <w:rFonts w:asciiTheme="majorHAnsi" w:hAnsiTheme="majorHAnsi"/>
          </w:rPr>
          <w:t xml:space="preserve">or not using this for a commissioning rehearsal, you can grab any FGS </w:t>
        </w:r>
      </w:ins>
      <w:ins w:id="9" w:author="Microsoft Office User" w:date="2018-09-27T10:06:00Z">
        <w:r w:rsidRPr="00EA5443">
          <w:rPr>
            <w:rFonts w:asciiTheme="majorHAnsi" w:hAnsiTheme="majorHAnsi"/>
          </w:rPr>
          <w:t xml:space="preserve">image </w:t>
        </w:r>
      </w:ins>
      <w:ins w:id="10" w:author="Microsoft Office User" w:date="2018-09-27T10:05:00Z">
        <w:r w:rsidRPr="00EA5443">
          <w:rPr>
            <w:rFonts w:asciiTheme="majorHAnsi" w:hAnsiTheme="majorHAnsi"/>
          </w:rPr>
          <w:t>or</w:t>
        </w:r>
      </w:ins>
      <w:ins w:id="11" w:author="Microsoft Office User" w:date="2018-09-27T10:06:00Z">
        <w:r w:rsidRPr="00EA5443">
          <w:rPr>
            <w:rFonts w:asciiTheme="majorHAnsi" w:hAnsiTheme="majorHAnsi"/>
          </w:rPr>
          <w:t xml:space="preserve"> a</w:t>
        </w:r>
      </w:ins>
      <w:ins w:id="12" w:author="Microsoft Office User" w:date="2018-09-27T10:05:00Z">
        <w:r w:rsidRPr="00EA5443">
          <w:rPr>
            <w:rFonts w:asciiTheme="majorHAnsi" w:hAnsiTheme="majorHAnsi"/>
          </w:rPr>
          <w:t xml:space="preserve"> NIRCam image that </w:t>
        </w:r>
      </w:ins>
      <w:ins w:id="13" w:author="Microsoft Office User" w:date="2018-09-27T10:06:00Z">
        <w:r w:rsidRPr="00EA5443">
          <w:rPr>
            <w:rFonts w:asciiTheme="majorHAnsi" w:hAnsiTheme="majorHAnsi"/>
          </w:rPr>
          <w:t>was taken with the CLEAR filter (</w:t>
        </w:r>
        <w:r w:rsidR="00847632" w:rsidRPr="00EA5443">
          <w:rPr>
            <w:rFonts w:asciiTheme="majorHAnsi" w:hAnsiTheme="majorHAnsi"/>
          </w:rPr>
          <w:t>a WL filter will crash MAGIC)</w:t>
        </w:r>
      </w:ins>
    </w:p>
    <w:bookmarkEnd w:id="2"/>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ins w:id="14" w:author="Microsoft Office User" w:date="2018-09-27T10:04:00Z">
        <w:r w:rsidR="00C91F12">
          <w:rPr>
            <w:rFonts w:asciiTheme="majorHAnsi" w:hAnsiTheme="majorHAnsi" w:cs="Times New Roman"/>
            <w:bCs/>
          </w:rPr>
          <w:t xml:space="preserve">input </w:t>
        </w:r>
      </w:ins>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ins w:id="15" w:author="Microsoft Office User" w:date="2018-09-27T10:04:00Z">
        <w:r w:rsidR="00C91F12">
          <w:rPr>
            <w:rFonts w:asciiTheme="majorHAnsi" w:hAnsiTheme="majorHAnsi" w:cs="Times New Roman"/>
            <w:bCs/>
          </w:rPr>
          <w:t xml:space="preserve">a </w:t>
        </w:r>
      </w:ins>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ins w:id="16" w:author="Microsoft Office User" w:date="2018-09-27T10:04:00Z">
        <w:r w:rsidR="00C91F12">
          <w:rPr>
            <w:rFonts w:asciiTheme="majorHAnsi" w:hAnsiTheme="majorHAnsi" w:cs="Times New Roman"/>
            <w:bCs/>
          </w:rPr>
          <w:t xml:space="preserve"> and type the following</w:t>
        </w:r>
      </w:ins>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/shadow/</w:t>
      </w:r>
      <w:proofErr w:type="spellStart"/>
      <w:r w:rsidR="00B862B2">
        <w:rPr>
          <w:rFonts w:ascii="Menlo" w:hAnsi="Menlo" w:cs="Menlo"/>
          <w:sz w:val="22"/>
          <w:shd w:val="clear" w:color="auto" w:fill="E7E6E6" w:themeFill="background2"/>
        </w:rPr>
        <w:t>calSci</w:t>
      </w:r>
      <w:proofErr w:type="spellEnd"/>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 xml:space="preserve">Confirm with WSS Optics Sim that the files in this location are the correct files for this commissioning activity. </w:t>
      </w:r>
    </w:p>
    <w:p w14:paraId="1E6F39A6" w14:textId="21B28FF5" w:rsidR="00B862B2" w:rsidRPr="004926F2"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66E34">
        <w:rPr>
          <w:rFonts w:asciiTheme="majorHAnsi" w:hAnsiTheme="majorHAnsi" w:cs="Menlo"/>
          <w:bCs/>
        </w:rPr>
        <w:t xml:space="preserve"> (check with WSS)</w:t>
      </w:r>
      <w:r>
        <w:rPr>
          <w:rFonts w:asciiTheme="majorHAnsi" w:hAnsiTheme="majorHAnsi" w:cs="Menlo"/>
          <w:bCs/>
        </w:rPr>
        <w:t>, copy all of the images to</w:t>
      </w:r>
      <w:r w:rsidRPr="004926F2">
        <w:rPr>
          <w:rFonts w:asciiTheme="majorHAnsi" w:hAnsiTheme="majorHAnsi" w:cs="Menlo"/>
          <w:bCs/>
        </w:rPr>
        <w:t xml:space="preserve"> </w:t>
      </w:r>
      <w:ins w:id="17" w:author="Microsoft Office User" w:date="2018-09-27T10:54:00Z">
        <w:r w:rsidR="00DE1E85">
          <w:rPr>
            <w:rFonts w:asciiTheme="majorHAnsi" w:hAnsiTheme="majorHAnsi" w:cs="Menlo"/>
            <w:bCs/>
          </w:rPr>
          <w:t xml:space="preserve">the </w:t>
        </w:r>
      </w:ins>
      <w:bookmarkStart w:id="18" w:name="_GoBack"/>
      <w:bookmarkEnd w:id="18"/>
      <w:ins w:id="19" w:author="Microsoft Office User" w:date="2018-10-02T11:51:00Z">
        <w:r w:rsidR="00321D3C">
          <w:rPr>
            <w:rFonts w:asciiTheme="majorHAnsi" w:hAnsiTheme="majorHAnsi" w:cs="Menlo"/>
            <w:bCs/>
          </w:rPr>
          <w:t>directory that will be</w:t>
        </w:r>
      </w:ins>
      <w:ins w:id="20" w:author="Microsoft Office User" w:date="2018-10-02T10:39:00Z">
        <w:r w:rsidR="00857A6E">
          <w:rPr>
            <w:rFonts w:asciiTheme="majorHAnsi" w:hAnsiTheme="majorHAnsi" w:cs="Menlo"/>
            <w:bCs/>
          </w:rPr>
          <w:t xml:space="preserve"> used for this activity</w:t>
        </w:r>
      </w:ins>
      <w:ins w:id="21" w:author="Microsoft Office User" w:date="2018-09-27T10:54:00Z">
        <w:r w:rsidR="00D67106">
          <w:rPr>
            <w:rFonts w:asciiTheme="majorHAnsi" w:hAnsiTheme="majorHAnsi" w:cs="Menlo"/>
            <w:bCs/>
          </w:rPr>
          <w:t xml:space="preserve"> </w:t>
        </w:r>
      </w:ins>
      <w:ins w:id="22" w:author="Microsoft Office User" w:date="2018-10-02T11:51:00Z">
        <w:r w:rsidR="00321D3C">
          <w:rPr>
            <w:rFonts w:asciiTheme="majorHAnsi" w:hAnsiTheme="majorHAnsi" w:cs="Menlo"/>
            <w:bCs/>
          </w:rPr>
          <w:t xml:space="preserve">as </w:t>
        </w:r>
      </w:ins>
      <w:ins w:id="23" w:author="Microsoft Office User" w:date="2018-10-02T11:52:00Z">
        <w:r w:rsidR="00321D3C">
          <w:rPr>
            <w:rFonts w:asciiTheme="majorHAnsi" w:hAnsiTheme="majorHAnsi" w:cs="Menlo"/>
            <w:bCs/>
          </w:rPr>
          <w:t>established</w:t>
        </w:r>
      </w:ins>
      <w:ins w:id="24" w:author="Microsoft Office User" w:date="2018-10-02T11:51:00Z">
        <w:r w:rsidR="00321D3C">
          <w:rPr>
            <w:rFonts w:asciiTheme="majorHAnsi" w:hAnsiTheme="majorHAnsi" w:cs="Menlo"/>
            <w:bCs/>
          </w:rPr>
          <w:t xml:space="preserve"> </w:t>
        </w:r>
      </w:ins>
      <w:ins w:id="25" w:author="Microsoft Office User" w:date="2018-09-27T10:54:00Z">
        <w:r w:rsidR="00D67106">
          <w:rPr>
            <w:rFonts w:asciiTheme="majorHAnsi" w:hAnsiTheme="majorHAnsi" w:cs="Menlo"/>
            <w:bCs/>
          </w:rPr>
          <w:t xml:space="preserve">during </w:t>
        </w:r>
      </w:ins>
      <w:ins w:id="26" w:author="Microsoft Office User" w:date="2018-09-27T10:55:00Z">
        <w:r w:rsidR="00D67106">
          <w:rPr>
            <w:rFonts w:asciiTheme="majorHAnsi" w:hAnsiTheme="majorHAnsi" w:cs="Menlo"/>
            <w:bCs/>
          </w:rPr>
          <w:t>the setup of the system (following instructions in the WF Guiding Shift</w:t>
        </w:r>
      </w:ins>
      <w:ins w:id="27" w:author="Microsoft Office User" w:date="2018-09-27T10:56:00Z">
        <w:r w:rsidR="00D67106">
          <w:rPr>
            <w:rFonts w:asciiTheme="majorHAnsi" w:hAnsiTheme="majorHAnsi" w:cs="Menlo"/>
            <w:bCs/>
          </w:rPr>
          <w:t xml:space="preserve"> Set Up and Break Down </w:t>
        </w:r>
      </w:ins>
      <w:ins w:id="28" w:author="Microsoft Office User" w:date="2018-09-27T10:57:00Z">
        <w:r w:rsidR="00D67106">
          <w:rPr>
            <w:rFonts w:asciiTheme="majorHAnsi" w:hAnsiTheme="majorHAnsi" w:cs="Menlo"/>
            <w:bCs/>
          </w:rPr>
          <w:t>document)</w:t>
        </w:r>
      </w:ins>
      <w:ins w:id="29" w:author="Microsoft Office User" w:date="2018-09-27T10:54:00Z">
        <w:r w:rsidR="00DE1E85">
          <w:rPr>
            <w:rFonts w:asciiTheme="majorHAnsi" w:hAnsiTheme="majorHAnsi" w:cs="Menlo"/>
            <w:bCs/>
          </w:rPr>
          <w:t>.</w:t>
        </w:r>
      </w:ins>
    </w:p>
    <w:p w14:paraId="46B73144" w14:textId="3950A10E"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w:t>
      </w:r>
      <w:ins w:id="30" w:author="Microsoft Office User" w:date="2018-09-27T17:09:00Z">
        <w:r w:rsidR="00D0338C">
          <w:rPr>
            <w:rFonts w:ascii="Menlo" w:hAnsi="Menlo" w:cs="Menlo"/>
            <w:sz w:val="22"/>
            <w:shd w:val="clear" w:color="auto" w:fill="E7E6E6" w:themeFill="background2"/>
          </w:rPr>
          <w:t>/data/</w:t>
        </w:r>
        <w:proofErr w:type="spellStart"/>
        <w:r w:rsidR="00D0338C">
          <w:rPr>
            <w:rFonts w:ascii="Menlo" w:hAnsi="Menlo" w:cs="Menlo"/>
            <w:sz w:val="22"/>
            <w:shd w:val="clear" w:color="auto" w:fill="E7E6E6" w:themeFill="background2"/>
          </w:rPr>
          <w:t>jwst</w:t>
        </w:r>
        <w:proofErr w:type="spellEnd"/>
        <w:r w:rsidR="00D0338C">
          <w:rPr>
            <w:rFonts w:ascii="Menlo" w:hAnsi="Menlo" w:cs="Menlo"/>
            <w:sz w:val="22"/>
            <w:shd w:val="clear" w:color="auto" w:fill="E7E6E6" w:themeFill="background2"/>
          </w:rPr>
          <w:t>/</w:t>
        </w:r>
        <w:proofErr w:type="spellStart"/>
        <w:r w:rsidR="00D0338C">
          <w:rPr>
            <w:rFonts w:ascii="Menlo" w:hAnsi="Menlo" w:cs="Menlo"/>
            <w:sz w:val="22"/>
            <w:shd w:val="clear" w:color="auto" w:fill="E7E6E6" w:themeFill="background2"/>
          </w:rPr>
          <w:t>wss</w:t>
        </w:r>
        <w:proofErr w:type="spellEnd"/>
        <w:r w:rsidR="00D0338C">
          <w:rPr>
            <w:rFonts w:ascii="Menlo" w:hAnsi="Menlo" w:cs="Menlo"/>
            <w:sz w:val="22"/>
            <w:shd w:val="clear" w:color="auto" w:fill="E7E6E6" w:themeFill="background2"/>
          </w:rPr>
          <w:t>/guiding</w:t>
        </w:r>
        <w:proofErr w:type="gramStart"/>
        <w:r w:rsidR="00D0338C">
          <w:rPr>
            <w:rFonts w:ascii="Menlo" w:hAnsi="Menlo" w:cs="Menlo"/>
            <w:sz w:val="22"/>
            <w:shd w:val="clear" w:color="auto" w:fill="E7E6E6" w:themeFill="background2"/>
          </w:rPr>
          <w:t>/</w:t>
        </w:r>
      </w:ins>
      <w:ins w:id="31" w:author="Microsoft Office User" w:date="2018-10-02T10:39:00Z">
        <w:r w:rsidR="00857A6E">
          <w:rPr>
            <w:rFonts w:ascii="Menlo" w:hAnsi="Menlo" w:cs="Menlo"/>
            <w:sz w:val="22"/>
            <w:shd w:val="clear" w:color="auto" w:fill="E7E6E6" w:themeFill="background2"/>
          </w:rPr>
          <w:t>{</w:t>
        </w:r>
        <w:proofErr w:type="gramEnd"/>
        <w:r w:rsidR="00857A6E">
          <w:rPr>
            <w:rFonts w:ascii="Menlo" w:hAnsi="Menlo" w:cs="Menlo"/>
            <w:sz w:val="22"/>
            <w:shd w:val="clear" w:color="auto" w:fill="E7E6E6" w:themeFill="background2"/>
          </w:rPr>
          <w:t>…}</w:t>
        </w:r>
      </w:ins>
    </w:p>
    <w:p w14:paraId="107328E6" w14:textId="014CA7DF"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If there are multiple files, you want to choose the file where the image has the PSFs in the configuration that you are expecting, this is usually the last image (you can check this by looking at the file names).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3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4E3C93EC" w:rsidR="007B2A1A" w:rsidRDefault="001C4FDB" w:rsidP="007B2A1A">
      <w:pPr>
        <w:keepNext/>
        <w:spacing w:line="276" w:lineRule="auto"/>
        <w:jc w:val="center"/>
      </w:pPr>
      <w:ins w:id="33" w:author="Microsoft Office User" w:date="2018-09-28T16:51:00Z">
        <w:r>
          <w:rPr>
            <w:noProof/>
          </w:rPr>
          <w:lastRenderedPageBreak/>
          <w:drawing>
            <wp:inline distT="0" distB="0" distL="0" distR="0" wp14:anchorId="2F72A90E" wp14:editId="330136F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ins>
    </w:p>
    <w:p w14:paraId="16466BF8" w14:textId="55EF83C6" w:rsidR="007B2A1A" w:rsidRDefault="007B2A1A" w:rsidP="007B2A1A">
      <w:pPr>
        <w:pStyle w:val="Caption"/>
        <w:jc w:val="center"/>
      </w:pPr>
      <w:r>
        <w:t xml:space="preserve">Figure </w:t>
      </w:r>
      <w:fldSimple w:instr=" SEQ Figure \* ARABIC ">
        <w:r w:rsidR="003D6F7D">
          <w:rPr>
            <w:noProof/>
          </w:rPr>
          <w:t>1</w:t>
        </w:r>
      </w:fldSimple>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fldSimple w:instr=" SEQ Figure \* ARABIC ">
        <w:r w:rsidR="003D6F7D">
          <w:rPr>
            <w:noProof/>
          </w:rPr>
          <w:t>2</w:t>
        </w:r>
      </w:fldSimple>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104CA9C" w14:textId="178EFB42" w:rsidR="0018797A" w:rsidRPr="0018797A" w:rsidRDefault="00913AAC" w:rsidP="00857A6E">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A</w:t>
      </w:r>
      <w:proofErr w:type="gramEnd"/>
      <w:r w:rsidR="00451EEB" w:rsidRPr="00451EEB">
        <w:rPr>
          <w:rFonts w:ascii="Calibri" w:hAnsi="Calibri"/>
          <w:b/>
          <w:bCs/>
          <w:noProof/>
          <w:color w:val="C00000"/>
          <w:shd w:val="clear" w:color="auto" w:fill="E9A3A4"/>
        </w:rPr>
        <w:t xml:space="preserve"> </w:t>
      </w:r>
      <w:r w:rsidR="0018797A">
        <w:rPr>
          <w:rFonts w:ascii="Calibri Light" w:hAnsi="Calibri Light" w:cs="Menlo"/>
        </w:rPr>
        <w:t xml:space="preserve"> </w:t>
      </w:r>
      <w:ins w:id="34" w:author="Microsoft Office User" w:date="2018-10-02T10:40:00Z">
        <w:r w:rsidR="00857A6E">
          <w:rPr>
            <w:rFonts w:ascii="Calibri Light" w:hAnsi="Calibri Light" w:cs="Menlo"/>
          </w:rPr>
          <w:t xml:space="preserve">This image will be located in the directory where you copied the files in </w:t>
        </w:r>
      </w:ins>
      <w:r w:rsidR="0018797A" w:rsidRPr="00BA1E1A">
        <w:rPr>
          <w:rFonts w:ascii="Calibri Light" w:hAnsi="Calibri Light" w:cs="Menlo"/>
        </w:rPr>
        <w:t>Part II</w:t>
      </w:r>
      <w:ins w:id="35" w:author="Microsoft Office User" w:date="2018-10-02T10:41:00Z">
        <w:r w:rsidR="00857A6E">
          <w:rPr>
            <w:rFonts w:ascii="Calibri Light" w:hAnsi="Calibri Light" w:cs="Menlo"/>
          </w:rPr>
          <w:t xml:space="preserve">. </w:t>
        </w:r>
      </w:ins>
      <w:r w:rsidR="00722A5F">
        <w:rPr>
          <w:rFonts w:ascii="Calibri Light" w:hAnsi="Calibri Light" w:cs="Menlo"/>
        </w:rPr>
        <w:t>A preview of the image and the full path to the image will appear in the Image Preview box at right.</w:t>
      </w:r>
    </w:p>
    <w:p w14:paraId="2FEAC8B1" w14:textId="20B97D08"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ins w:id="36" w:author="Microsoft Office User" w:date="2018-10-02T10:43:00Z">
        <w:r w:rsidR="00857A6E">
          <w:rPr>
            <w:rFonts w:ascii="Calibri Light" w:hAnsi="Calibri Light" w:cs="Menlo"/>
          </w:rPr>
          <w:t>This is the guider that</w:t>
        </w:r>
        <w:r w:rsidR="00857A6E" w:rsidRPr="0018797A">
          <w:rPr>
            <w:rFonts w:ascii="Calibri Light" w:hAnsi="Calibri Light" w:cs="Menlo"/>
          </w:rPr>
          <w:t xml:space="preserve"> </w:t>
        </w:r>
      </w:ins>
      <w:r w:rsidRPr="0018797A">
        <w:rPr>
          <w:rFonts w:ascii="Calibri Light" w:hAnsi="Calibri Light" w:cs="Menlo"/>
        </w:rPr>
        <w:t>the final image should simulate</w:t>
      </w:r>
      <w:r w:rsidR="00BA1E1A">
        <w:rPr>
          <w:rFonts w:ascii="Calibri Light" w:hAnsi="Calibri Light" w:cs="Menlo"/>
        </w:rPr>
        <w:t>.</w:t>
      </w:r>
      <w:r w:rsidR="009E0AA8">
        <w:rPr>
          <w:rFonts w:ascii="Calibri Light" w:hAnsi="Calibri Light" w:cs="Menlo"/>
        </w:rPr>
        <w:t xml:space="preserve"> If this is not </w:t>
      </w:r>
      <w:ins w:id="37" w:author="Microsoft Office User" w:date="2018-10-02T10:43:00Z">
        <w:r w:rsidR="00857A6E">
          <w:rPr>
            <w:rFonts w:ascii="Calibri Light" w:hAnsi="Calibri Light" w:cs="Menlo"/>
          </w:rPr>
          <w:t>known</w:t>
        </w:r>
      </w:ins>
      <w:r w:rsidR="009E0AA8">
        <w:rPr>
          <w:rFonts w:ascii="Calibri Light" w:hAnsi="Calibri Light" w:cs="Menlo"/>
        </w:rPr>
        <w:t>, check the APT file.</w:t>
      </w:r>
    </w:p>
    <w:p w14:paraId="51E9E951" w14:textId="654C535E"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w:t>
      </w:r>
      <w:ins w:id="38" w:author="Microsoft Office User" w:date="2018-10-02T10:43:00Z">
        <w:r w:rsidR="00857A6E">
          <w:rPr>
            <w:rFonts w:ascii="Calibri Light" w:hAnsi="Calibri Light" w:cs="Menlo"/>
          </w:rPr>
          <w:t>I</w:t>
        </w:r>
      </w:ins>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0B53AD84" w14:textId="5509CC4E" w:rsidR="001C4FDB" w:rsidRPr="00857A6E" w:rsidRDefault="0018797A" w:rsidP="0018797A">
      <w:pPr>
        <w:pStyle w:val="ListParagraph"/>
        <w:numPr>
          <w:ilvl w:val="1"/>
          <w:numId w:val="25"/>
        </w:numPr>
        <w:spacing w:line="276" w:lineRule="auto"/>
        <w:rPr>
          <w:ins w:id="39" w:author="Microsoft Office User" w:date="2018-09-28T16:51:00Z"/>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18797A">
        <w:rPr>
          <w:rFonts w:ascii="Calibri Light" w:hAnsi="Calibri Light" w:cs="Menlo"/>
        </w:rPr>
        <w:t xml:space="preserve"> </w:t>
      </w:r>
      <w:ins w:id="40" w:author="Microsoft Office User" w:date="2018-10-02T10:42:00Z">
        <w:r w:rsidR="00857A6E">
          <w:rPr>
            <w:rFonts w:ascii="Calibri Light" w:hAnsi="Calibri Light" w:cs="Times New Roman"/>
          </w:rPr>
          <w:t>Choose</w:t>
        </w:r>
      </w:ins>
      <w:ins w:id="41" w:author="Microsoft Office User" w:date="2018-10-02T10:41:00Z">
        <w:r w:rsidR="00857A6E">
          <w:rPr>
            <w:rFonts w:ascii="Calibri Light" w:hAnsi="Calibri Light" w:cs="Times New Roman"/>
          </w:rPr>
          <w:t xml:space="preserve"> the location </w:t>
        </w:r>
      </w:ins>
      <w:ins w:id="42" w:author="Microsoft Office User" w:date="2018-10-02T10:42:00Z">
        <w:r w:rsidR="00857A6E">
          <w:rPr>
            <w:rFonts w:ascii="Calibri Light" w:hAnsi="Calibri Light" w:cs="Times New Roman"/>
          </w:rPr>
          <w:t xml:space="preserve">to </w:t>
        </w:r>
      </w:ins>
      <w:ins w:id="43" w:author="Microsoft Office User" w:date="2018-10-02T10:41:00Z">
        <w:r w:rsidR="00857A6E">
          <w:rPr>
            <w:rFonts w:ascii="Calibri Light" w:hAnsi="Calibri Light" w:cs="Times New Roman"/>
          </w:rPr>
          <w:t>where the files</w:t>
        </w:r>
      </w:ins>
      <w:ins w:id="44" w:author="Microsoft Office User" w:date="2018-10-02T10:42:00Z">
        <w:r w:rsidR="00857A6E">
          <w:rPr>
            <w:rFonts w:ascii="Calibri Light" w:hAnsi="Calibri Light" w:cs="Times New Roman"/>
          </w:rPr>
          <w:t xml:space="preserve"> were copied in Part II. An </w:t>
        </w:r>
        <w:r w:rsidR="00857A6E" w:rsidRPr="0018797A">
          <w:rPr>
            <w:rFonts w:ascii="Menlo" w:hAnsi="Menlo" w:cs="Menlo"/>
            <w:sz w:val="22"/>
            <w:szCs w:val="22"/>
          </w:rPr>
          <w:t>out/</w:t>
        </w:r>
        <w:r w:rsidR="00857A6E" w:rsidRPr="0018797A">
          <w:rPr>
            <w:rFonts w:ascii="Calibri Light" w:hAnsi="Calibri Light" w:cs="Times New Roman"/>
          </w:rPr>
          <w:t xml:space="preserve"> directory</w:t>
        </w:r>
        <w:r w:rsidR="00857A6E">
          <w:rPr>
            <w:rFonts w:ascii="Calibri Light" w:hAnsi="Calibri Light" w:cs="Times New Roman"/>
          </w:rPr>
          <w:t xml:space="preserve"> will be created in this location</w:t>
        </w:r>
      </w:ins>
      <w:ins w:id="45" w:author="Microsoft Office User" w:date="2018-10-02T10:44:00Z">
        <w:r w:rsidR="00857A6E">
          <w:rPr>
            <w:rFonts w:ascii="Calibri Light" w:hAnsi="Calibri Light" w:cs="Times New Roman"/>
          </w:rPr>
          <w:t>, and this is where all the files will be saved</w:t>
        </w:r>
      </w:ins>
      <w:ins w:id="46" w:author="Microsoft Office User" w:date="2018-10-02T10:42:00Z">
        <w:r w:rsidR="00857A6E">
          <w:rPr>
            <w:rFonts w:ascii="Calibri Light" w:hAnsi="Calibri Light" w:cs="Times New Roman"/>
          </w:rPr>
          <w:t>.</w:t>
        </w:r>
      </w:ins>
    </w:p>
    <w:p w14:paraId="75F23112" w14:textId="77777777" w:rsidR="001C4FDB" w:rsidRDefault="001C4FDB" w:rsidP="00857A6E">
      <w:pPr>
        <w:spacing w:line="276" w:lineRule="auto"/>
        <w:ind w:left="1440"/>
        <w:rPr>
          <w:ins w:id="47" w:author="Microsoft Office User" w:date="2018-09-28T16:52:00Z"/>
          <w:rFonts w:ascii="Calibri Light" w:hAnsi="Calibri Light"/>
        </w:rPr>
      </w:pPr>
    </w:p>
    <w:p w14:paraId="3FD079D9" w14:textId="2BFAF15A" w:rsidR="0018797A" w:rsidRPr="00857A6E" w:rsidRDefault="001C4FDB" w:rsidP="00857A6E">
      <w:pPr>
        <w:spacing w:line="276" w:lineRule="auto"/>
        <w:ind w:left="1440"/>
        <w:rPr>
          <w:rFonts w:ascii="Calibri Light" w:hAnsi="Calibri Light"/>
        </w:rPr>
      </w:pPr>
      <w:ins w:id="48" w:author="Microsoft Office User" w:date="2018-09-28T16:52:00Z">
        <w:r>
          <w:rPr>
            <w:rFonts w:ascii="Calibri Light" w:hAnsi="Calibri Light"/>
          </w:rPr>
          <w:t>Considering these parameters a</w:t>
        </w:r>
      </w:ins>
      <w:ins w:id="49" w:author="Microsoft Office User" w:date="2018-09-28T16:51:00Z">
        <w:r w:rsidRPr="00857A6E">
          <w:rPr>
            <w:rFonts w:ascii="Calibri Light" w:hAnsi="Calibri Light"/>
          </w:rPr>
          <w:t xml:space="preserve">ll together, </w:t>
        </w:r>
      </w:ins>
      <w:ins w:id="50" w:author="Microsoft Office User" w:date="2018-09-28T16:52:00Z">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ins>
    </w:p>
    <w:p w14:paraId="6AEA9FF8" w14:textId="77777777" w:rsidR="00B96FF6" w:rsidRPr="00857A6E" w:rsidRDefault="00B96FF6" w:rsidP="00857A6E">
      <w:pPr>
        <w:spacing w:line="276" w:lineRule="auto"/>
        <w:rPr>
          <w:rFonts w:ascii="Calibri Light" w:hAnsi="Calibri Light"/>
        </w:rPr>
      </w:pPr>
    </w:p>
    <w:p w14:paraId="40814BCB" w14:textId="3D6DEB90"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t>
      </w:r>
      <w:proofErr w:type="spellStart"/>
      <w:r w:rsidR="009C0CB2">
        <w:rPr>
          <w:rFonts w:ascii="Calibri Light" w:hAnsi="Calibri Light" w:cs="Times New Roman"/>
        </w:rPr>
        <w:t>wil</w:t>
      </w:r>
      <w:proofErr w:type="spellEnd"/>
      <w:r w:rsidR="009C0CB2">
        <w:rPr>
          <w:rFonts w:ascii="Calibri Light" w:hAnsi="Calibri Light" w:cs="Times New Roman"/>
        </w:rPr>
        <w:t xml:space="preserve"> create higher fidelity images but are not necessary for image testing at this stage)</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fldSimple w:instr=" SEQ Figure \* ARABIC ">
        <w:r w:rsidR="003D6F7D">
          <w:rPr>
            <w:noProof/>
          </w:rPr>
          <w:t>3</w:t>
        </w:r>
      </w:fldSimple>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fldSimple w:instr=" SEQ Figure \* ARABIC ">
        <w:r w:rsidR="003D6F7D">
          <w:rPr>
            <w:noProof/>
          </w:rPr>
          <w:t>5</w:t>
        </w:r>
      </w:fldSimple>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3D6F7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77777777" w:rsidR="001C4FDB" w:rsidRDefault="00D67106" w:rsidP="00817D4A">
                            <w:pPr>
                              <w:spacing w:line="276" w:lineRule="auto"/>
                              <w:ind w:left="720" w:hanging="720"/>
                              <w:rPr>
                                <w:ins w:id="51" w:author="Microsoft Office User" w:date="2018-09-28T16:54:00Z"/>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p>
                          <w:p w14:paraId="6988BF62" w14:textId="73EFB888" w:rsidR="00D67106" w:rsidRPr="00817D4A" w:rsidRDefault="00D67106" w:rsidP="00857A6E">
                            <w:pPr>
                              <w:spacing w:line="276" w:lineRule="auto"/>
                              <w:ind w:left="720"/>
                              <w:rPr>
                                <w:rFonts w:ascii="Calibri Light" w:hAnsi="Calibri Light"/>
                                <w14:textOutline w14:w="9525" w14:cap="rnd" w14:cmpd="sng" w14:algn="ctr">
                                  <w14:noFill/>
                                  <w14:prstDash w14:val="solid"/>
                                  <w14:bevel/>
                                </w14:textOutline>
                              </w:rPr>
                            </w:pP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77777777" w:rsidR="001C4FDB" w:rsidRDefault="00D67106" w:rsidP="00817D4A">
                      <w:pPr>
                        <w:spacing w:line="276" w:lineRule="auto"/>
                        <w:ind w:left="720" w:hanging="720"/>
                        <w:rPr>
                          <w:ins w:id="52" w:author="Microsoft Office User" w:date="2018-09-28T16:54:00Z"/>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p>
                    <w:p w14:paraId="6988BF62" w14:textId="73EFB888" w:rsidR="00D67106" w:rsidRPr="00817D4A" w:rsidRDefault="00D67106" w:rsidP="00857A6E">
                      <w:pPr>
                        <w:spacing w:line="276" w:lineRule="auto"/>
                        <w:ind w:left="720"/>
                        <w:rPr>
                          <w:rFonts w:ascii="Calibri Light" w:hAnsi="Calibri Light"/>
                          <w14:textOutline w14:w="9525" w14:cap="rnd" w14:cmpd="sng" w14:algn="ctr">
                            <w14:noFill/>
                            <w14:prstDash w14:val="solid"/>
                            <w14:bevel/>
                          </w14:textOutline>
                        </w:rPr>
                      </w:pP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29379C9F" w14:textId="27F5D2CE" w:rsidR="00D80309" w:rsidRPr="0086750F" w:rsidRDefault="00C03E5D" w:rsidP="0086750F">
      <w:pPr>
        <w:spacing w:line="276" w:lineRule="auto"/>
        <w:ind w:left="1800"/>
        <w:rPr>
          <w:rFonts w:ascii="Calibri Light" w:hAnsi="Calibri Light" w:cs="Menlo"/>
        </w:rPr>
      </w:pPr>
      <w:r>
        <w:rPr>
          <w:rFonts w:ascii="Calibri Light" w:hAnsi="Calibri Light"/>
          <w:i/>
        </w:rPr>
        <w:t xml:space="preserve">(Use Appendix D in the CAR procedures to choose the guide and </w:t>
      </w:r>
      <w:proofErr w:type="spellStart"/>
      <w:r>
        <w:rPr>
          <w:rFonts w:ascii="Calibri Light" w:hAnsi="Calibri Light"/>
          <w:i/>
        </w:rPr>
        <w:t>referencd</w:t>
      </w:r>
      <w:proofErr w:type="spellEnd"/>
      <w:r>
        <w:rPr>
          <w:rFonts w:ascii="Calibri Light" w:hAnsi="Calibri Light"/>
          <w:i/>
        </w:rPr>
        <w:t xml:space="preserve"> star based on PSF configuration)</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56A4EE5E" w14:textId="588A67D0" w:rsidR="00055E59" w:rsidRPr="00C03E5D" w:rsidRDefault="00F64D72" w:rsidP="00C03E5D">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r w:rsidR="00055E59" w:rsidRPr="00C03E5D">
        <w:rPr>
          <w:rFonts w:ascii="Calibri Light" w:hAnsi="Calibri Light" w:cs="Times New Roman"/>
        </w:rPr>
        <w:t xml:space="preserve">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3AAE0BE0" w:rsidR="00AF7C1B" w:rsidRPr="008503E8" w:rsidRDefault="00BA1E1A" w:rsidP="00857A6E">
      <w:pPr>
        <w:pStyle w:val="ListParagraph"/>
        <w:numPr>
          <w:ilvl w:val="0"/>
          <w:numId w:val="25"/>
        </w:numPr>
        <w:spacing w:line="276" w:lineRule="auto"/>
        <w:rPr>
          <w:rFonts w:ascii="Calibri Light" w:hAnsi="Calibri Light"/>
        </w:rPr>
      </w:pPr>
      <w:r>
        <w:rPr>
          <w:rFonts w:ascii="Calibri Light" w:hAnsi="Calibri Light" w:cs="Menlo"/>
        </w:rPr>
        <w:t xml:space="preserve">The output files will be located </w:t>
      </w:r>
      <w:ins w:id="53" w:author="Microsoft Office User" w:date="2018-10-02T10:45:00Z">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 (look back at the WF </w:t>
        </w:r>
      </w:ins>
      <w:ins w:id="54" w:author="Microsoft Office User" w:date="2018-10-02T12:05:00Z">
        <w:r w:rsidR="00475DBE">
          <w:rPr>
            <w:rFonts w:ascii="Calibri Light" w:hAnsi="Calibri Light" w:cs="Menlo"/>
          </w:rPr>
          <w:t>Guiding Shift Set Up a</w:t>
        </w:r>
      </w:ins>
      <w:ins w:id="55" w:author="Microsoft Office User" w:date="2018-10-02T12:06:00Z">
        <w:r w:rsidR="00475DBE">
          <w:rPr>
            <w:rFonts w:ascii="Calibri Light" w:hAnsi="Calibri Light" w:cs="Menlo"/>
          </w:rPr>
          <w:t>n</w:t>
        </w:r>
      </w:ins>
      <w:ins w:id="56" w:author="Microsoft Office User" w:date="2018-10-02T12:05:00Z">
        <w:r w:rsidR="00475DBE">
          <w:rPr>
            <w:rFonts w:ascii="Calibri Light" w:hAnsi="Calibri Light" w:cs="Menlo"/>
          </w:rPr>
          <w:t>d Break Down</w:t>
        </w:r>
      </w:ins>
      <w:ins w:id="57" w:author="Microsoft Office User" w:date="2018-10-02T10:45:00Z">
        <w:r w:rsidR="00857A6E">
          <w:rPr>
            <w:rFonts w:ascii="Calibri Light" w:hAnsi="Calibri Light" w:cs="Menlo"/>
          </w:rPr>
          <w:t xml:space="preserve"> for a reminder of this location).</w:t>
        </w:r>
      </w:ins>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lastRenderedPageBreak/>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3">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58"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58"/>
    <w:p w14:paraId="0DD6D005" w14:textId="6D4CACA9" w:rsidR="00AC0BCB" w:rsidRPr="00AC0BCB" w:rsidRDefault="00AC0BCB" w:rsidP="00B96FF6">
      <w:pPr>
        <w:pStyle w:val="ListParagraph"/>
        <w:numPr>
          <w:ilvl w:val="0"/>
          <w:numId w:val="6"/>
        </w:numPr>
        <w:spacing w:line="276" w:lineRule="auto"/>
        <w:rPr>
          <w:ins w:id="59" w:author="Microsoft Office User" w:date="2018-09-28T16:55:00Z"/>
          <w:rFonts w:ascii="Calibri Light" w:hAnsi="Calibri Light" w:cs="Menlo"/>
        </w:rPr>
      </w:pPr>
      <w:ins w:id="60" w:author="Microsoft Office User" w:date="2018-09-28T16:55:00Z">
        <w:r>
          <w:rPr>
            <w:rFonts w:ascii="Calibri Light" w:hAnsi="Calibri Light" w:cs="Menlo"/>
          </w:rPr>
          <w:t xml:space="preserve">If you are working on SOGS and you have not already configured DHAS to work on your personal SOGS account, follow the instructions for setting DHAS up correctly on SOGS here: </w:t>
        </w:r>
      </w:ins>
      <w:ins w:id="61" w:author="Microsoft Office User" w:date="2018-09-28T16:56:00Z">
        <w:r w:rsidR="006D15D5">
          <w:rPr>
            <w:rFonts w:ascii="Calibri Light" w:hAnsi="Calibri Light" w:cs="Menlo"/>
          </w:rPr>
          <w:fldChar w:fldCharType="begin"/>
        </w:r>
        <w:r w:rsidR="006D15D5">
          <w:rPr>
            <w:rFonts w:ascii="Calibri Light" w:hAnsi="Calibri Light" w:cs="Menlo"/>
          </w:rPr>
          <w:instrText xml:space="preserve"> HYPERLINK "</w:instrText>
        </w:r>
        <w:r w:rsidR="006D15D5" w:rsidRPr="006D15D5">
          <w:rPr>
            <w:rFonts w:ascii="Calibri Light" w:hAnsi="Calibri Light" w:cs="Menlo"/>
          </w:rPr>
          <w:instrText>https://innerspace.stsci.edu/display/INSTEL/Setting+up+the+DHAS+on+your+SOGS+account</w:instrText>
        </w:r>
        <w:r w:rsidR="006D15D5">
          <w:rPr>
            <w:rFonts w:ascii="Calibri Light" w:hAnsi="Calibri Light" w:cs="Menlo"/>
          </w:rPr>
          <w:instrText xml:space="preserve">" </w:instrText>
        </w:r>
        <w:r w:rsidR="006D15D5">
          <w:rPr>
            <w:rFonts w:ascii="Calibri Light" w:hAnsi="Calibri Light" w:cs="Menlo"/>
          </w:rPr>
          <w:fldChar w:fldCharType="separate"/>
        </w:r>
        <w:r w:rsidR="006D15D5" w:rsidRPr="00190AC9">
          <w:rPr>
            <w:rStyle w:val="Hyperlink"/>
            <w:rFonts w:ascii="Calibri Light" w:hAnsi="Calibri Light" w:cs="Menlo"/>
          </w:rPr>
          <w:t>https://innerspace.stsci.edu/display/INSTEL/Setting+up+the+DHAS+on+your+SOGS+account</w:t>
        </w:r>
        <w:r w:rsidR="006D15D5">
          <w:rPr>
            <w:rFonts w:ascii="Calibri Light" w:hAnsi="Calibri Light" w:cs="Menlo"/>
          </w:rPr>
          <w:fldChar w:fldCharType="end"/>
        </w:r>
        <w:r w:rsidR="006D15D5">
          <w:rPr>
            <w:rFonts w:ascii="Calibri Light" w:hAnsi="Calibri Light" w:cs="Menlo"/>
          </w:rPr>
          <w:t xml:space="preserve"> </w:t>
        </w:r>
      </w:ins>
    </w:p>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62"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62"/>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w:lastRenderedPageBreak/>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w:t>
      </w:r>
      <w:r w:rsidR="004E56BE">
        <w:rPr>
          <w:rFonts w:ascii="Calibri Light" w:hAnsi="Calibri Light" w:cs="Menlo"/>
        </w:rPr>
        <w:lastRenderedPageBreak/>
        <w:t xml:space="preserve">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8">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63"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63"/>
    <w:p w14:paraId="400A0B8C" w14:textId="7854EF2E" w:rsidR="009F6DB4" w:rsidRDefault="009F6DB4" w:rsidP="009F6DB4">
      <w:pPr>
        <w:spacing w:line="276" w:lineRule="auto"/>
        <w:ind w:left="360"/>
        <w:rPr>
          <w:rFonts w:ascii="Calibri Light" w:hAnsi="Calibri Light"/>
        </w:rPr>
      </w:pPr>
      <w:r>
        <w:rPr>
          <w:rFonts w:ascii="Calibri Light" w:hAnsi="Calibri Light"/>
        </w:rPr>
        <w:lastRenderedPageBreak/>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3D6F7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63B413D1">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ins w:id="64" w:author="Microsoft Office User" w:date="2018-10-02T10:50:00Z">
                              <w:r w:rsidR="00985BC8">
                                <w:rPr>
                                  <w:rFonts w:ascii="Menlo" w:hAnsi="Menlo" w:cs="Menlo"/>
                                  <w:sz w:val="22"/>
                                  <w:shd w:val="clear" w:color="auto" w:fill="E7E6E6" w:themeFill="background2"/>
                                </w:rPr>
                                <w:t>…/</w:t>
                              </w:r>
                            </w:ins>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ins w:id="65" w:author="Microsoft Office User" w:date="2018-10-02T10:50:00Z">
                              <w:r w:rsidR="00985BC8">
                                <w:rPr>
                                  <w:rFonts w:asciiTheme="majorHAnsi" w:hAnsiTheme="majorHAnsi" w:cs="Menlo"/>
                                </w:rPr>
                                <w:t xml:space="preserve">directory, </w:t>
                              </w:r>
                            </w:ins>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" fillcolor="#e2efd9 [665]" strokecolor="#70ad47 [3209]" strokeweight="1.75pt">
                <v:textbox inset=",,,0">
                  <w:txbxContent>
                    <w:p w14:paraId="76E401F6" w14:textId="1D7D3ADD"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ins w:id="66" w:author="Microsoft Office User" w:date="2018-10-02T10:50:00Z">
                        <w:r w:rsidR="00985BC8">
                          <w:rPr>
                            <w:rFonts w:ascii="Menlo" w:hAnsi="Menlo" w:cs="Menlo"/>
                            <w:sz w:val="22"/>
                            <w:shd w:val="clear" w:color="auto" w:fill="E7E6E6" w:themeFill="background2"/>
                          </w:rPr>
                          <w:t>…/</w:t>
                        </w:r>
                      </w:ins>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ins w:id="67" w:author="Microsoft Office User" w:date="2018-10-02T10:50:00Z">
                        <w:r w:rsidR="00985BC8">
                          <w:rPr>
                            <w:rFonts w:asciiTheme="majorHAnsi" w:hAnsiTheme="majorHAnsi" w:cs="Menlo"/>
                          </w:rPr>
                          <w:t xml:space="preserve">directory, </w:t>
                        </w:r>
                      </w:ins>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4B44540"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r w:rsidR="002E1F48">
        <w:rPr>
          <w:rFonts w:ascii="Calibri Light" w:hAnsi="Calibri Light" w:cs="Times New Roman"/>
        </w:rPr>
        <w:t xml:space="preserve"> (also see Appendix D in the CAR procedures)</w:t>
      </w:r>
      <w:r>
        <w:rPr>
          <w:rFonts w:ascii="Calibri Light" w:hAnsi="Calibri Light" w:cs="Times New Roman"/>
        </w:rPr>
        <w:t>:</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8" w:name="segmentguiding"/>
      <w:r w:rsidRPr="008503E8">
        <w:rPr>
          <w:rFonts w:ascii="Calibri" w:hAnsi="Calibri" w:cs="Times New Roman"/>
          <w:b/>
          <w:bCs/>
          <w:sz w:val="28"/>
        </w:rPr>
        <w:t>Writing the Segment Guiding Override File</w:t>
      </w:r>
    </w:p>
    <w:bookmarkEnd w:id="68"/>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w:lastRenderedPageBreak/>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fldSimple w:instr=" SEQ Figure \* ARABIC ">
        <w:r>
          <w:rPr>
            <w:noProof/>
          </w:rPr>
          <w:t>11</w:t>
        </w:r>
      </w:fldSimple>
      <w:r>
        <w:t xml:space="preserve"> - </w:t>
      </w:r>
      <w:proofErr w:type="spellStart"/>
      <w:r>
        <w:t>Sement</w:t>
      </w:r>
      <w:proofErr w:type="spellEnd"/>
      <w:r>
        <w:t xml:space="preserve"> Guiding section of the Main GUI</w:t>
      </w:r>
    </w:p>
    <w:p w14:paraId="1CFAB690" w14:textId="6B7082AF"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w:t>
      </w:r>
      <w:ins w:id="69" w:author="Microsoft Office User" w:date="2018-09-27T09:05:00Z">
        <w:r w:rsidR="00475DBE">
          <w:rPr>
            <w:rFonts w:ascii="Calibri Light" w:hAnsi="Calibri Light" w:cs="Times New Roman"/>
          </w:rPr>
          <w:t xml:space="preserve">create the segment override file so that it </w:t>
        </w:r>
      </w:ins>
      <w:ins w:id="70" w:author="Microsoft Office User" w:date="2018-10-02T12:03:00Z">
        <w:r w:rsidR="00475DBE">
          <w:rPr>
            <w:rFonts w:ascii="Calibri Light" w:hAnsi="Calibri Light" w:cs="Times New Roman"/>
          </w:rPr>
          <w:t xml:space="preserve">only </w:t>
        </w:r>
      </w:ins>
      <w:ins w:id="71" w:author="Microsoft Office User" w:date="2018-09-27T09:05:00Z">
        <w:r w:rsidR="00475DBE">
          <w:rPr>
            <w:rFonts w:ascii="Calibri Light" w:hAnsi="Calibri Light" w:cs="Times New Roman"/>
          </w:rPr>
          <w:t xml:space="preserve">uses </w:t>
        </w:r>
        <w:r w:rsidR="00FD4BA6">
          <w:rPr>
            <w:rFonts w:ascii="Calibri Light" w:hAnsi="Calibri Light" w:cs="Times New Roman"/>
          </w:rPr>
          <w:t xml:space="preserve">the guide and reference star selected by the user in step </w:t>
        </w:r>
      </w:ins>
      <w:ins w:id="72" w:author="Microsoft Office User" w:date="2018-09-27T09:06:00Z">
        <w:r w:rsidR="00FD4BA6">
          <w:rPr>
            <w:rFonts w:ascii="Calibri Light" w:hAnsi="Calibri Light" w:cs="Times New Roman"/>
          </w:rPr>
          <w:t>III</w:t>
        </w:r>
      </w:ins>
      <w:ins w:id="73" w:author="Microsoft Office User" w:date="2018-09-27T09:05:00Z">
        <w:r w:rsidR="00FD4BA6">
          <w:rPr>
            <w:rFonts w:ascii="Calibri Light" w:hAnsi="Calibri Light" w:cs="Times New Roman"/>
          </w:rPr>
          <w:t xml:space="preserve"> and </w:t>
        </w:r>
      </w:ins>
      <w:ins w:id="74" w:author="Microsoft Office User" w:date="2018-10-02T12:03:00Z">
        <w:r w:rsidR="00475DBE">
          <w:rPr>
            <w:rFonts w:ascii="Calibri Light" w:hAnsi="Calibri Light" w:cs="Times New Roman"/>
          </w:rPr>
          <w:t xml:space="preserve">will bypass the override file creation </w:t>
        </w:r>
      </w:ins>
      <w:r w:rsidRPr="0018797A">
        <w:rPr>
          <w:rFonts w:ascii="Calibri Light" w:hAnsi="Calibri Light" w:cs="Times New Roman"/>
        </w:rPr>
        <w:t xml:space="preserve">using the </w:t>
      </w:r>
      <w:r>
        <w:rPr>
          <w:rFonts w:ascii="Calibri Light" w:hAnsi="Calibri Light" w:cs="Times New Roman"/>
        </w:rPr>
        <w:t>Segment Guiding</w:t>
      </w:r>
      <w:r w:rsidR="008F0D1C">
        <w:rPr>
          <w:rFonts w:ascii="Calibri Light" w:hAnsi="Calibri Light" w:cs="Times New Roman"/>
        </w:rPr>
        <w:t xml:space="preserve"> GUI</w:t>
      </w:r>
      <w:ins w:id="75" w:author="Microsoft Office User" w:date="2018-09-27T09:04:00Z">
        <w:r w:rsidR="00475DBE">
          <w:rPr>
            <w:rFonts w:ascii="Calibri Light" w:hAnsi="Calibri Light" w:cs="Times New Roman"/>
          </w:rPr>
          <w:t xml:space="preserve">. </w:t>
        </w:r>
      </w:ins>
      <w:ins w:id="76" w:author="Microsoft Office User" w:date="2018-10-02T12:04:00Z">
        <w:r w:rsidR="00475DBE">
          <w:rPr>
            <w:rFonts w:ascii="Calibri Light" w:hAnsi="Calibri Light" w:cs="Times New Roman"/>
          </w:rPr>
          <w:t>If this file is provided, s</w:t>
        </w:r>
      </w:ins>
      <w:ins w:id="77" w:author="Microsoft Office User" w:date="2018-09-27T09:04:00Z">
        <w:r w:rsidR="00FD4BA6">
          <w:rPr>
            <w:rFonts w:ascii="Calibri Light" w:hAnsi="Calibri Light" w:cs="Times New Roman"/>
          </w:rPr>
          <w:t>kip to step 15</w:t>
        </w:r>
      </w:ins>
      <w:ins w:id="78" w:author="Microsoft Office User" w:date="2018-09-27T09:06:00Z">
        <w:r w:rsidR="00FD4BA6">
          <w:rPr>
            <w:rFonts w:ascii="Calibri Light" w:hAnsi="Calibri Light" w:cs="Times New Roman"/>
          </w:rPr>
          <w:t xml:space="preserve"> below</w:t>
        </w:r>
      </w:ins>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commentRangeStart w:id="79"/>
      <w:r w:rsidRPr="002B56DA">
        <w:rPr>
          <w:rFonts w:ascii="Calibri" w:hAnsi="Calibri" w:cs="Times New Roman"/>
          <w:b/>
          <w:bCs/>
        </w:rPr>
        <w:t>APT parameters</w:t>
      </w:r>
      <w:commentRangeEnd w:id="79"/>
      <w:r w:rsidR="00592F99">
        <w:rPr>
          <w:rStyle w:val="CommentReference"/>
        </w:rPr>
        <w:commentReference w:id="79"/>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5B94F612"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 under “Special Requirements” for the current observation. Look up this ID in the guide star catalog to determine the RA and Dec (</w:t>
      </w:r>
      <w:hyperlink r:id="rId33"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68A00ABA"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ins w:id="80" w:author="Microsoft Office User" w:date="2018-09-28T16:57:00Z">
        <w:r w:rsidR="00D545A1">
          <w:rPr>
            <w:rFonts w:ascii="Calibri Light" w:hAnsi="Calibri Light" w:cs="Times New Roman"/>
          </w:rPr>
          <w:t xml:space="preserve"> (V3PA@GS)</w:t>
        </w:r>
      </w:ins>
      <w:r>
        <w:rPr>
          <w:rFonts w:ascii="Calibri Light" w:hAnsi="Calibri Light" w:cs="Times New Roman"/>
        </w:rPr>
        <w:t>.</w:t>
      </w:r>
    </w:p>
    <w:p w14:paraId="0512E84F" w14:textId="564148B6"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0DB52BF5"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2EDAB0D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37CBDD52">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77777777" w:rsidR="008F68EC" w:rsidRDefault="008F68EC">
      <w:pPr>
        <w:rPr>
          <w:ins w:id="81" w:author="Microsoft Office User" w:date="2018-09-28T17:00:00Z"/>
          <w:rFonts w:ascii="Calibri Light" w:hAnsi="Calibri Light"/>
        </w:rPr>
      </w:pPr>
      <w:ins w:id="82" w:author="Microsoft Office User" w:date="2018-09-28T17:00:00Z">
        <w:r>
          <w:rPr>
            <w:rFonts w:ascii="Calibri Light" w:hAnsi="Calibri Light"/>
          </w:rPr>
          <w:br w:type="page"/>
        </w:r>
      </w:ins>
    </w:p>
    <w:p w14:paraId="7B409DC8" w14:textId="7CB0F012" w:rsidR="00CC0B0B" w:rsidRPr="00CC0B0B" w:rsidRDefault="00CC0B0B" w:rsidP="00CC0B0B">
      <w:pPr>
        <w:spacing w:line="276" w:lineRule="auto"/>
        <w:rPr>
          <w:rFonts w:ascii="Calibri Light" w:hAnsi="Calibri Light"/>
        </w:rPr>
      </w:pPr>
    </w:p>
    <w:p w14:paraId="1AAC3E37" w14:textId="6CB15CC9" w:rsidR="007A046A" w:rsidRDefault="008F68EC" w:rsidP="00BB0470">
      <w:pPr>
        <w:pStyle w:val="ListParagraph"/>
        <w:numPr>
          <w:ilvl w:val="0"/>
          <w:numId w:val="9"/>
        </w:numPr>
        <w:spacing w:line="276" w:lineRule="auto"/>
        <w:rPr>
          <w:rFonts w:ascii="Calibri Light" w:hAnsi="Calibri Light" w:cs="Times New Roman"/>
        </w:rPr>
      </w:pPr>
      <w:ins w:id="83" w:author="Microsoft Office User" w:date="2018-09-28T16:58:00Z">
        <w:r w:rsidRPr="00475DBE">
          <w:rPr>
            <w:rFonts w:ascii="Calibri Light" w:hAnsi="Calibri Light" w:cs="Times New Roman"/>
            <w:noProof/>
          </w:rPr>
          <w:drawing>
            <wp:anchor distT="0" distB="0" distL="114300" distR="114300" simplePos="0" relativeHeight="251717632" behindDoc="0" locked="0" layoutInCell="1" allowOverlap="1" wp14:anchorId="0BE8FEE1" wp14:editId="20A23EE1">
              <wp:simplePos x="0" y="0"/>
              <wp:positionH relativeFrom="column">
                <wp:posOffset>4431030</wp:posOffset>
              </wp:positionH>
              <wp:positionV relativeFrom="paragraph">
                <wp:posOffset>19050</wp:posOffset>
              </wp:positionV>
              <wp:extent cx="2428240" cy="4881880"/>
              <wp:effectExtent l="0" t="0" r="10160" b="0"/>
              <wp:wrapSquare wrapText="bothSides"/>
              <wp:docPr id="51" name="Picture 51" descr="../../../../../Desktop/Screen%20Shot%202018-09-28%20at%204.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8%20at%204.58.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8240" cy="488188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493E9BFF" w14:textId="40C5934F" w:rsidR="00BB0470" w:rsidRDefault="00BB0470" w:rsidP="00BB0470">
      <w:pPr>
        <w:pStyle w:val="ListParagraph"/>
        <w:numPr>
          <w:ilvl w:val="1"/>
          <w:numId w:val="9"/>
        </w:numPr>
        <w:spacing w:line="276" w:lineRule="auto"/>
        <w:rPr>
          <w:rFonts w:ascii="Calibri Light" w:hAnsi="Calibri Light" w:cs="Times New Roman"/>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w:t>
      </w:r>
      <w:ins w:id="84" w:author="Microsoft Office User" w:date="2018-10-02T11:59:00Z">
        <w:r w:rsidR="000E5E66" w:rsidRPr="00475DBE">
          <w:rPr>
            <w:rFonts w:ascii="Calibri Light" w:hAnsi="Calibri Light" w:cs="Times New Roman"/>
            <w:i/>
          </w:rPr>
          <w:t>(optional)</w:t>
        </w:r>
      </w:ins>
      <w:ins w:id="85" w:author="Microsoft Office User" w:date="2018-10-02T12:00:00Z">
        <w:r w:rsidR="000E5E66">
          <w:rPr>
            <w:rFonts w:ascii="Calibri Light" w:hAnsi="Calibri Light" w:cs="Times New Roman"/>
            <w:i/>
          </w:rPr>
          <w:t xml:space="preserve"> </w:t>
        </w:r>
      </w:ins>
      <w:r>
        <w:rPr>
          <w:rFonts w:ascii="Calibri Light" w:hAnsi="Calibri Light" w:cs="Times New Roman"/>
        </w:rPr>
        <w:t xml:space="preserve">–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76B1075A"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ins w:id="86" w:author="Microsoft Office User" w:date="2018-10-02T12:00:00Z">
        <w:r w:rsidR="000E5E66">
          <w:rPr>
            <w:rFonts w:ascii="Calibri" w:hAnsi="Calibri" w:cs="Times New Roman"/>
            <w:b/>
            <w:bCs/>
          </w:rPr>
          <w:t xml:space="preserve"> </w:t>
        </w:r>
        <w:r w:rsidR="000E5E66" w:rsidRPr="00475DBE">
          <w:rPr>
            <w:rFonts w:ascii="Calibri" w:hAnsi="Calibri" w:cs="Times New Roman"/>
            <w:bCs/>
            <w:i/>
          </w:rPr>
          <w:t>(optional)</w:t>
        </w:r>
      </w:ins>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09243FB4"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6EB3038E"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497BFAA9"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30BB542"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ins w:id="87" w:author="Microsoft Office User" w:date="2018-10-02T12:01:00Z">
        <w:r w:rsidR="000E5E66">
          <w:rPr>
            <w:rFonts w:ascii="Calibri" w:hAnsi="Calibri" w:cs="Times New Roman"/>
            <w:b/>
            <w:bCs/>
          </w:rPr>
          <w:t xml:space="preserve"> </w:t>
        </w:r>
        <w:r w:rsidR="000E5E66" w:rsidRPr="001A7643">
          <w:rPr>
            <w:rFonts w:ascii="Calibri" w:hAnsi="Calibri" w:cs="Times New Roman"/>
            <w:bCs/>
            <w:i/>
          </w:rPr>
          <w:t>(optional)</w:t>
        </w:r>
      </w:ins>
    </w:p>
    <w:p w14:paraId="0D71CC60" w14:textId="486EF076" w:rsidR="00BB0470" w:rsidRPr="00CC66A3" w:rsidRDefault="008F68EC" w:rsidP="00BB0470">
      <w:pPr>
        <w:pStyle w:val="ListParagraph"/>
        <w:numPr>
          <w:ilvl w:val="1"/>
          <w:numId w:val="9"/>
        </w:numPr>
        <w:spacing w:line="276" w:lineRule="auto"/>
        <w:rPr>
          <w:rFonts w:ascii="Calibri Light" w:hAnsi="Calibri Light" w:cs="Times New Roman"/>
        </w:rPr>
      </w:pPr>
      <w:r>
        <w:rPr>
          <w:noProof/>
        </w:rPr>
        <mc:AlternateContent>
          <mc:Choice Requires="wps">
            <w:drawing>
              <wp:anchor distT="0" distB="0" distL="114300" distR="114300" simplePos="0" relativeHeight="251691008" behindDoc="0" locked="0" layoutInCell="1" allowOverlap="1" wp14:anchorId="207C2993" wp14:editId="19F7255E">
                <wp:simplePos x="0" y="0"/>
                <wp:positionH relativeFrom="column">
                  <wp:posOffset>4206875</wp:posOffset>
                </wp:positionH>
                <wp:positionV relativeFrom="paragraph">
                  <wp:posOffset>112395</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left:0;text-align:left;margin-left:331.25pt;margin-top:8.85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" stroked="f">
                <v:textbox style="mso-fit-shape-to-text:t" inset="0,0,0,0">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v:textbox>
                <w10:wrap type="square"/>
              </v:shape>
            </w:pict>
          </mc:Fallback>
        </mc:AlternateContent>
      </w:r>
      <w:r w:rsidR="00BB0470" w:rsidRPr="00BB0470">
        <w:rPr>
          <w:rFonts w:ascii="Calibri" w:hAnsi="Calibri" w:cs="Times New Roman"/>
          <w:b/>
          <w:bCs/>
        </w:rPr>
        <w:t>V3 boresight offset</w:t>
      </w:r>
      <w:ins w:id="88" w:author="Microsoft Office User" w:date="2018-10-02T12:01:00Z">
        <w:r w:rsidR="000E5E66">
          <w:rPr>
            <w:rFonts w:ascii="Calibri" w:hAnsi="Calibri" w:cs="Times New Roman"/>
            <w:b/>
            <w:bCs/>
          </w:rPr>
          <w:t xml:space="preserve"> </w:t>
        </w:r>
        <w:r w:rsidR="000E5E66" w:rsidRPr="001A7643">
          <w:rPr>
            <w:rFonts w:ascii="Calibri" w:hAnsi="Calibri" w:cs="Times New Roman"/>
            <w:bCs/>
            <w:i/>
          </w:rPr>
          <w:t>(optional)</w:t>
        </w:r>
      </w:ins>
    </w:p>
    <w:p w14:paraId="1A330C65" w14:textId="03E3266D"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10C44673" w:rsidR="008F68EC"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fldSimple w:instr=" SEQ Figure \* ARABIC ">
        <w:r w:rsidR="003D6F7D">
          <w:rPr>
            <w:noProof/>
          </w:rPr>
          <w:t>13</w:t>
        </w:r>
      </w:fldSimple>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760A5361" w14:textId="49222B7C" w:rsidR="007A046A" w:rsidRDefault="0045557D" w:rsidP="00475DBE">
      <w:pPr>
        <w:pStyle w:val="ListParagraph"/>
        <w:spacing w:line="276" w:lineRule="auto"/>
        <w:ind w:left="1080"/>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0619277F" w14:textId="2494C851" w:rsidR="00ED3933" w:rsidRPr="008503E8" w:rsidRDefault="00DD27D4" w:rsidP="00721374">
      <w:pPr>
        <w:pStyle w:val="ListParagraph"/>
        <w:numPr>
          <w:ilvl w:val="0"/>
          <w:numId w:val="9"/>
        </w:numPr>
        <w:spacing w:line="276" w:lineRule="auto"/>
        <w:rPr>
          <w:rFonts w:ascii="Calibri Light" w:hAnsi="Calibri Light"/>
        </w:rPr>
      </w:pPr>
      <w:r>
        <w:rPr>
          <w:rFonts w:ascii="Calibri Light" w:hAnsi="Calibri Light"/>
        </w:rPr>
        <w:t xml:space="preserve">Return to the CAR procedures to complete the </w:t>
      </w:r>
      <w:r w:rsidR="00721374">
        <w:rPr>
          <w:rFonts w:ascii="Calibri Light" w:hAnsi="Calibri Light"/>
        </w:rPr>
        <w:t>handoff to Planning and Scheduling.</w:t>
      </w:r>
    </w:p>
    <w:p w14:paraId="0E0CEF4F" w14:textId="77777777" w:rsidR="00ED3933" w:rsidRDefault="00ED3933" w:rsidP="00ED3933">
      <w:pPr>
        <w:spacing w:line="276" w:lineRule="auto"/>
        <w:rPr>
          <w:ins w:id="89" w:author="Microsoft Office User" w:date="2018-10-02T12:02:00Z"/>
          <w:rFonts w:ascii="Calibri Light" w:hAnsi="Calibri Light"/>
        </w:rPr>
      </w:pPr>
    </w:p>
    <w:p w14:paraId="6B41866D" w14:textId="77777777" w:rsidR="00475DBE" w:rsidRDefault="00475DBE" w:rsidP="00ED3933">
      <w:pPr>
        <w:spacing w:line="276" w:lineRule="auto"/>
        <w:rPr>
          <w:ins w:id="90" w:author="Microsoft Office User" w:date="2018-10-02T12:02:00Z"/>
          <w:rFonts w:ascii="Calibri Light" w:hAnsi="Calibri Light"/>
        </w:rPr>
      </w:pPr>
    </w:p>
    <w:p w14:paraId="34D7C9B6" w14:textId="77777777" w:rsidR="00475DBE" w:rsidRPr="008503E8" w:rsidRDefault="00475DBE"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91" w:name="installingtherepo"/>
      <w:r>
        <w:rPr>
          <w:rFonts w:ascii="Calibri" w:hAnsi="Calibri" w:cs="Times New Roman"/>
          <w:b/>
          <w:bCs/>
          <w:sz w:val="28"/>
        </w:rPr>
        <w:lastRenderedPageBreak/>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91"/>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ins w:id="92" w:author="Microsoft Office User" w:date="2018-09-27T10:01:00Z">
        <w:r>
          <w:rPr>
            <w:rFonts w:ascii="Calibri Light" w:hAnsi="Calibri Light" w:cs="Times New Roman"/>
          </w:rPr>
          <w:t>This section is only if you are install MAGIC on your own</w:t>
        </w:r>
      </w:ins>
      <w:ins w:id="93" w:author="Microsoft Office User" w:date="2018-09-27T10:02:00Z">
        <w:r>
          <w:rPr>
            <w:rFonts w:ascii="Calibri Light" w:hAnsi="Calibri Light" w:cs="Times New Roman"/>
          </w:rPr>
          <w:t xml:space="preserve"> </w:t>
        </w:r>
      </w:ins>
      <w:r w:rsidR="00DD3AAC" w:rsidRPr="00CE4FF7">
        <w:rPr>
          <w:rFonts w:ascii="Calibri Light" w:hAnsi="Calibri Light" w:cs="Times New Roman"/>
        </w:rPr>
        <w:t>machine</w:t>
      </w:r>
      <w:ins w:id="94" w:author="Microsoft Office User" w:date="2018-09-27T10:02:00Z">
        <w:r>
          <w:rPr>
            <w:rFonts w:ascii="Calibri Light" w:hAnsi="Calibri Light" w:cs="Times New Roman"/>
          </w:rPr>
          <w:t xml:space="preserve">. For SOGS, you will have to follow the </w:t>
        </w:r>
      </w:ins>
      <w:ins w:id="95" w:author="Microsoft Office User" w:date="2018-09-28T16:47:00Z">
        <w:r w:rsidR="00EF68D7">
          <w:rPr>
            <w:rFonts w:ascii="Calibri Light" w:hAnsi="Calibri Light" w:cs="Times New Roman"/>
          </w:rPr>
          <w:fldChar w:fldCharType="begin"/>
        </w:r>
        <w:r w:rsidR="00EF68D7">
          <w:rPr>
            <w:rFonts w:ascii="Calibri Light" w:hAnsi="Calibri Light" w:cs="Times New Roman"/>
          </w:rPr>
          <w:instrText xml:space="preserve"> HYPERLINK "https://jwstitarwiki.stsci.edu/pages/viewpage.action?spaceKey=WFSCOWG&amp;title=WF+Guiding%3A+Set+up+personal+SOGS+environment" </w:instrText>
        </w:r>
        <w:r w:rsidR="00EF68D7">
          <w:rPr>
            <w:rFonts w:ascii="Calibri Light" w:hAnsi="Calibri Light" w:cs="Times New Roman"/>
          </w:rPr>
          <w:fldChar w:fldCharType="separate"/>
        </w:r>
        <w:r w:rsidRPr="00EF68D7">
          <w:rPr>
            <w:rStyle w:val="Hyperlink"/>
            <w:rFonts w:ascii="Calibri Light" w:hAnsi="Calibri Light" w:cs="Times New Roman"/>
          </w:rPr>
          <w:t>instructions on the JWST ITAR Wiki</w:t>
        </w:r>
        <w:r w:rsidR="00EF68D7">
          <w:rPr>
            <w:rFonts w:ascii="Calibri Light" w:hAnsi="Calibri Light" w:cs="Times New Roman"/>
          </w:rPr>
          <w:fldChar w:fldCharType="end"/>
        </w:r>
      </w:ins>
      <w:ins w:id="96" w:author="Microsoft Office User" w:date="2018-09-27T10:02:00Z">
        <w:r>
          <w:rPr>
            <w:rFonts w:ascii="Calibri Light" w:hAnsi="Calibri Light" w:cs="Times New Roman"/>
          </w:rPr>
          <w:t>.</w:t>
        </w:r>
      </w:ins>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ins w:id="97" w:author="Microsoft Office User" w:date="2018-09-27T10:00:00Z">
        <w:r w:rsidR="0084563D">
          <w:rPr>
            <w:rFonts w:ascii="Calibri Light" w:hAnsi="Calibri Light" w:cs="Times New Roman"/>
          </w:rPr>
          <w:t>astroconda</w:t>
        </w:r>
      </w:ins>
      <w:proofErr w:type="spellEnd"/>
      <w:r w:rsidRPr="003D7D0D">
        <w:rPr>
          <w:rFonts w:ascii="Calibri Light" w:hAnsi="Calibri Light" w:cs="Times New Roman"/>
        </w:rPr>
        <w:t xml:space="preserve"> </w:t>
      </w:r>
      <w:ins w:id="98" w:author="Microsoft Office User" w:date="2018-09-27T10:01:00Z">
        <w:r w:rsidR="0084563D">
          <w:rPr>
            <w:rFonts w:ascii="Calibri Light" w:hAnsi="Calibri Light" w:cs="Times New Roman"/>
          </w:rPr>
          <w:t xml:space="preserve">(Python </w:t>
        </w:r>
        <w:proofErr w:type="gramStart"/>
        <w:r w:rsidR="0084563D">
          <w:rPr>
            <w:rFonts w:ascii="Calibri Light" w:hAnsi="Calibri Light" w:cs="Times New Roman"/>
          </w:rPr>
          <w:t>3)</w:t>
        </w:r>
      </w:ins>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ins w:id="99" w:author="Microsoft Office User" w:date="2018-09-27T10:00:00Z">
        <w:r w:rsidR="0084563D">
          <w:rPr>
            <w:rFonts w:ascii="Calibri Light" w:hAnsi="Calibri Light" w:cs="Times New Roman"/>
          </w:rPr>
          <w:t>a</w:t>
        </w:r>
      </w:ins>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6"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7"/>
      <w:footerReference w:type="default" r:id="rId38"/>
      <w:pgSz w:w="12240" w:h="15840"/>
      <w:pgMar w:top="720" w:right="720" w:bottom="720" w:left="72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9" w:author="Microsoft Office User" w:date="2018-09-27T09:44:00Z" w:initials="Office">
    <w:p w14:paraId="45FE59BB" w14:textId="2CE568D8" w:rsidR="00D67106" w:rsidRDefault="00D67106">
      <w:pPr>
        <w:pStyle w:val="CommentText"/>
      </w:pPr>
      <w:r>
        <w:rPr>
          <w:rStyle w:val="CommentReference"/>
        </w:rPr>
        <w:annotationRef/>
      </w:r>
      <w:r>
        <w:t>Based on feedback from Shannon, we definitely want to have a section on using APT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5FE59BB" w15:done="1"/>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F2DE12" w14:textId="77777777" w:rsidR="009F3D84" w:rsidRDefault="009F3D84" w:rsidP="003A17FA">
      <w:r>
        <w:separator/>
      </w:r>
    </w:p>
  </w:endnote>
  <w:endnote w:type="continuationSeparator" w:id="0">
    <w:p w14:paraId="6453C51C" w14:textId="77777777" w:rsidR="009F3D84" w:rsidRDefault="009F3D84"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D67106" w:rsidRDefault="00D67106"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D67106" w:rsidRDefault="00D67106"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D67106" w:rsidRDefault="00D67106" w:rsidP="00D67106">
    <w:pPr>
      <w:pStyle w:val="Footer"/>
      <w:framePr w:wrap="none" w:vAnchor="text" w:hAnchor="margin" w:xAlign="right" w:y="1"/>
      <w:rPr>
        <w:ins w:id="100" w:author="Microsoft Office User" w:date="2018-09-27T09:57:00Z"/>
        <w:rStyle w:val="PageNumber"/>
      </w:rPr>
    </w:pPr>
    <w:ins w:id="101" w:author="Microsoft Office User" w:date="2018-09-27T09:57:00Z">
      <w:r>
        <w:rPr>
          <w:rStyle w:val="PageNumber"/>
        </w:rPr>
        <w:fldChar w:fldCharType="begin"/>
      </w:r>
      <w:r>
        <w:rPr>
          <w:rStyle w:val="PageNumber"/>
        </w:rPr>
        <w:instrText xml:space="preserve">PAGE  </w:instrText>
      </w:r>
    </w:ins>
    <w:r>
      <w:rPr>
        <w:rStyle w:val="PageNumber"/>
      </w:rPr>
      <w:fldChar w:fldCharType="separate"/>
    </w:r>
    <w:r w:rsidR="00475DBE">
      <w:rPr>
        <w:rStyle w:val="PageNumber"/>
        <w:noProof/>
      </w:rPr>
      <w:t>3</w:t>
    </w:r>
    <w:ins w:id="102" w:author="Microsoft Office User" w:date="2018-09-27T09:57:00Z">
      <w:r>
        <w:rPr>
          <w:rStyle w:val="PageNumber"/>
        </w:rPr>
        <w:fldChar w:fldCharType="end"/>
      </w:r>
    </w:ins>
  </w:p>
  <w:p w14:paraId="28764AC1" w14:textId="74C61055" w:rsidR="00D67106" w:rsidRPr="008503E8" w:rsidRDefault="00D67106" w:rsidP="003A17FA">
    <w:pPr>
      <w:pStyle w:val="Footer"/>
      <w:ind w:right="360"/>
      <w:rPr>
        <w:rFonts w:asciiTheme="majorHAnsi" w:hAnsiTheme="majorHAnsi"/>
      </w:rPr>
    </w:pPr>
    <w:ins w:id="103" w:author="Microsoft Office User" w:date="2018-09-27T09:57:00Z">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B31609" w14:textId="77777777" w:rsidR="009F3D84" w:rsidRDefault="009F3D84" w:rsidP="003A17FA">
      <w:r>
        <w:separator/>
      </w:r>
    </w:p>
  </w:footnote>
  <w:footnote w:type="continuationSeparator" w:id="0">
    <w:p w14:paraId="56B48737" w14:textId="77777777" w:rsidR="009F3D84" w:rsidRDefault="009F3D84"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hideSpellingErrors/>
  <w:hideGrammaticalErrors/>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6150A"/>
    <w:rsid w:val="0009778C"/>
    <w:rsid w:val="000B186F"/>
    <w:rsid w:val="000B4201"/>
    <w:rsid w:val="000B5A87"/>
    <w:rsid w:val="000C7348"/>
    <w:rsid w:val="000D0466"/>
    <w:rsid w:val="000D11DF"/>
    <w:rsid w:val="000E16B2"/>
    <w:rsid w:val="000E3E99"/>
    <w:rsid w:val="000E444C"/>
    <w:rsid w:val="000E5E66"/>
    <w:rsid w:val="0010097A"/>
    <w:rsid w:val="00113046"/>
    <w:rsid w:val="001159A3"/>
    <w:rsid w:val="00115C7E"/>
    <w:rsid w:val="00115F7B"/>
    <w:rsid w:val="001472E5"/>
    <w:rsid w:val="001520E7"/>
    <w:rsid w:val="001548EC"/>
    <w:rsid w:val="00157895"/>
    <w:rsid w:val="00162B1A"/>
    <w:rsid w:val="00165428"/>
    <w:rsid w:val="00165A1E"/>
    <w:rsid w:val="001729F1"/>
    <w:rsid w:val="00172B47"/>
    <w:rsid w:val="00174C54"/>
    <w:rsid w:val="001859F8"/>
    <w:rsid w:val="00186F3A"/>
    <w:rsid w:val="0018797A"/>
    <w:rsid w:val="001A329D"/>
    <w:rsid w:val="001A35C4"/>
    <w:rsid w:val="001C47B7"/>
    <w:rsid w:val="001C4FDB"/>
    <w:rsid w:val="001D3E01"/>
    <w:rsid w:val="001D4D80"/>
    <w:rsid w:val="001E0F27"/>
    <w:rsid w:val="001F1B5C"/>
    <w:rsid w:val="001F45E8"/>
    <w:rsid w:val="00212944"/>
    <w:rsid w:val="00213E60"/>
    <w:rsid w:val="002175F0"/>
    <w:rsid w:val="002275C0"/>
    <w:rsid w:val="00240C91"/>
    <w:rsid w:val="002416EB"/>
    <w:rsid w:val="002574DA"/>
    <w:rsid w:val="00265565"/>
    <w:rsid w:val="002A0B7D"/>
    <w:rsid w:val="002A5F99"/>
    <w:rsid w:val="002B56DA"/>
    <w:rsid w:val="002C2E53"/>
    <w:rsid w:val="002E1F48"/>
    <w:rsid w:val="002F0E38"/>
    <w:rsid w:val="002F31F1"/>
    <w:rsid w:val="002F3958"/>
    <w:rsid w:val="00316398"/>
    <w:rsid w:val="00321D3C"/>
    <w:rsid w:val="003228B6"/>
    <w:rsid w:val="003460E7"/>
    <w:rsid w:val="0035343F"/>
    <w:rsid w:val="00355410"/>
    <w:rsid w:val="00363F13"/>
    <w:rsid w:val="00364756"/>
    <w:rsid w:val="00377BA1"/>
    <w:rsid w:val="0038204E"/>
    <w:rsid w:val="0038326B"/>
    <w:rsid w:val="003859B4"/>
    <w:rsid w:val="003A0487"/>
    <w:rsid w:val="003A17FA"/>
    <w:rsid w:val="003D28D5"/>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75DBE"/>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D15D5"/>
    <w:rsid w:val="006F1A43"/>
    <w:rsid w:val="00705DCA"/>
    <w:rsid w:val="00712B5F"/>
    <w:rsid w:val="00721374"/>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A23A0"/>
    <w:rsid w:val="008C455A"/>
    <w:rsid w:val="008D228D"/>
    <w:rsid w:val="008D7432"/>
    <w:rsid w:val="008E08CF"/>
    <w:rsid w:val="008E5F48"/>
    <w:rsid w:val="008F0D1C"/>
    <w:rsid w:val="008F206B"/>
    <w:rsid w:val="008F48C4"/>
    <w:rsid w:val="008F68EC"/>
    <w:rsid w:val="00900C2D"/>
    <w:rsid w:val="009015A6"/>
    <w:rsid w:val="00913AAC"/>
    <w:rsid w:val="00913E9C"/>
    <w:rsid w:val="009254AD"/>
    <w:rsid w:val="00927F43"/>
    <w:rsid w:val="00934535"/>
    <w:rsid w:val="00941385"/>
    <w:rsid w:val="0094181C"/>
    <w:rsid w:val="00942A1B"/>
    <w:rsid w:val="00960F5D"/>
    <w:rsid w:val="009624F8"/>
    <w:rsid w:val="00962689"/>
    <w:rsid w:val="00963C2A"/>
    <w:rsid w:val="00966022"/>
    <w:rsid w:val="00981884"/>
    <w:rsid w:val="0098243C"/>
    <w:rsid w:val="009847E9"/>
    <w:rsid w:val="00985BC8"/>
    <w:rsid w:val="0099694F"/>
    <w:rsid w:val="00996A27"/>
    <w:rsid w:val="00996EEE"/>
    <w:rsid w:val="009A15F6"/>
    <w:rsid w:val="009A2D93"/>
    <w:rsid w:val="009B2F02"/>
    <w:rsid w:val="009B367A"/>
    <w:rsid w:val="009C0CB2"/>
    <w:rsid w:val="009C5860"/>
    <w:rsid w:val="009C6378"/>
    <w:rsid w:val="009E0AA8"/>
    <w:rsid w:val="009F3D84"/>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9717F"/>
    <w:rsid w:val="00AB23F1"/>
    <w:rsid w:val="00AC0BCB"/>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6FF6"/>
    <w:rsid w:val="00BA1E1A"/>
    <w:rsid w:val="00BA509A"/>
    <w:rsid w:val="00BA510F"/>
    <w:rsid w:val="00BB0470"/>
    <w:rsid w:val="00BB7B5E"/>
    <w:rsid w:val="00BE344F"/>
    <w:rsid w:val="00BE6D4F"/>
    <w:rsid w:val="00C03E5D"/>
    <w:rsid w:val="00C043D6"/>
    <w:rsid w:val="00C055ED"/>
    <w:rsid w:val="00C27E68"/>
    <w:rsid w:val="00C4334A"/>
    <w:rsid w:val="00C6621D"/>
    <w:rsid w:val="00C74504"/>
    <w:rsid w:val="00C77BBD"/>
    <w:rsid w:val="00C91F12"/>
    <w:rsid w:val="00C96FCC"/>
    <w:rsid w:val="00C978CB"/>
    <w:rsid w:val="00CA2F73"/>
    <w:rsid w:val="00CB133D"/>
    <w:rsid w:val="00CB1F7B"/>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545A1"/>
    <w:rsid w:val="00D54DDD"/>
    <w:rsid w:val="00D67106"/>
    <w:rsid w:val="00D80309"/>
    <w:rsid w:val="00D87895"/>
    <w:rsid w:val="00D97836"/>
    <w:rsid w:val="00DB6AD4"/>
    <w:rsid w:val="00DC193F"/>
    <w:rsid w:val="00DD11C2"/>
    <w:rsid w:val="00DD27D4"/>
    <w:rsid w:val="00DD3AAC"/>
    <w:rsid w:val="00DE0593"/>
    <w:rsid w:val="00DE1E85"/>
    <w:rsid w:val="00DE3AD7"/>
    <w:rsid w:val="00DF0081"/>
    <w:rsid w:val="00DF1BB7"/>
    <w:rsid w:val="00DF33B7"/>
    <w:rsid w:val="00E147B4"/>
    <w:rsid w:val="00E4633F"/>
    <w:rsid w:val="00E5261D"/>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3933"/>
    <w:rsid w:val="00EE1DF8"/>
    <w:rsid w:val="00EF3A09"/>
    <w:rsid w:val="00EF68D7"/>
    <w:rsid w:val="00F02798"/>
    <w:rsid w:val="00F20C3B"/>
    <w:rsid w:val="00F21522"/>
    <w:rsid w:val="00F244FF"/>
    <w:rsid w:val="00F53302"/>
    <w:rsid w:val="00F53A60"/>
    <w:rsid w:val="00F63FE7"/>
    <w:rsid w:val="00F64D72"/>
    <w:rsid w:val="00F66E34"/>
    <w:rsid w:val="00F6739C"/>
    <w:rsid w:val="00F84DA5"/>
    <w:rsid w:val="00F945EF"/>
    <w:rsid w:val="00FA0A2C"/>
    <w:rsid w:val="00FA3E24"/>
    <w:rsid w:val="00FB5173"/>
    <w:rsid w:val="00FC30E8"/>
    <w:rsid w:val="00FC38DD"/>
    <w:rsid w:val="00FD09B2"/>
    <w:rsid w:val="00FD4BA6"/>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comments" Target="comments.xml"/><Relationship Id="rId32" Type="http://schemas.microsoft.com/office/2011/relationships/commentsExtended" Target="commentsExtended.xm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tsci-env.readthedocs.io/en/latest/installing_anaconda.html" TargetMode="Externa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microsoft.com/office/2011/relationships/people" Target="peop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6D4CF3D-3549-EA48-8067-21C8FCC1D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15</Pages>
  <Words>2873</Words>
  <Characters>16379</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2018-09-26T20:03:00Z</dcterms:created>
  <dcterms:modified xsi:type="dcterms:W3CDTF">2018-10-02T16:07:00Z</dcterms:modified>
</cp:coreProperties>
</file>