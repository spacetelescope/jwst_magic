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6296275A" w:rsidR="00452FAE" w:rsidRPr="00F66E34" w:rsidRDefault="00F66E34" w:rsidP="00B02E36">
      <w:pPr>
        <w:pStyle w:val="ListParagraph"/>
        <w:numPr>
          <w:ilvl w:val="0"/>
          <w:numId w:val="1"/>
        </w:numPr>
        <w:spacing w:line="276" w:lineRule="auto"/>
        <w:rPr>
          <w:rStyle w:val="Hyperlink"/>
          <w:rFonts w:asciiTheme="majorHAnsi" w:hAnsiTheme="majorHAnsi" w:cs="Menlo"/>
        </w:rPr>
      </w:pPr>
      <w:del w:id="1" w:author="Microsoft Office User" w:date="2018-09-27T09:55:00Z">
        <w:r w:rsidDel="00883F59">
          <w:rPr>
            <w:rFonts w:asciiTheme="majorHAnsi" w:hAnsiTheme="majorHAnsi" w:cs="Menlo"/>
          </w:rPr>
          <w:delText>M ,.?</w:delText>
        </w:r>
      </w:del>
      <w:r w:rsidR="00452FAE"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00452FAE"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2"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467E47" w:rsidDel="00C91F12">
          <w:fldChar w:fldCharType="begin"/>
        </w:r>
        <w:r w:rsidR="00467E47" w:rsidDel="00C91F12">
          <w:delInstrText xml:space="preserve"> HYPERLINK "http://stsci-env.readthedocs.io/en/latest/installing_anaconda.html" </w:delInstrText>
        </w:r>
        <w:r w:rsidR="00467E47" w:rsidDel="00C91F12">
          <w:fldChar w:fldCharType="separate"/>
        </w:r>
        <w:r w:rsidRPr="00F66E34" w:rsidDel="00C91F12">
          <w:rPr>
            <w:rStyle w:val="Hyperlink"/>
            <w:rFonts w:ascii="Calibri Light" w:hAnsi="Calibri Light" w:cs="Menlo"/>
          </w:rPr>
          <w:delText>http://stsci-env.readthedocs.io/en/latest/installing_anaconda.html</w:delText>
        </w:r>
        <w:r w:rsidR="00467E47"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363B7457"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WFSC_guiding</w:t>
      </w:r>
      <w:proofErr w:type="spellEnd"/>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3"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4" w:author="Microsoft Office User" w:date="2018-09-27T10:04:00Z">
        <w:r w:rsidR="00C91F12">
          <w:rPr>
            <w:rFonts w:ascii="Calibri" w:hAnsi="Calibri" w:cs="Times New Roman"/>
            <w:b/>
            <w:bCs/>
            <w:sz w:val="28"/>
          </w:rPr>
          <w:t xml:space="preserve"> (from SOGS</w:t>
        </w:r>
      </w:ins>
      <w:ins w:id="5" w:author="Microsoft Office User" w:date="2018-09-27T10:05:00Z">
        <w:r w:rsidR="00C91F12">
          <w:rPr>
            <w:rFonts w:ascii="Calibri" w:hAnsi="Calibri" w:cs="Times New Roman"/>
            <w:b/>
            <w:bCs/>
            <w:sz w:val="28"/>
          </w:rPr>
          <w:t xml:space="preserve"> only</w:t>
        </w:r>
      </w:ins>
      <w:ins w:id="6" w:author="Microsoft Office User" w:date="2018-09-27T10:04:00Z">
        <w:r w:rsidR="00C91F12">
          <w:rPr>
            <w:rFonts w:ascii="Calibri" w:hAnsi="Calibri" w:cs="Times New Roman"/>
            <w:b/>
            <w:bCs/>
            <w:sz w:val="28"/>
          </w:rPr>
          <w:t>)</w:t>
        </w:r>
      </w:ins>
    </w:p>
    <w:p w14:paraId="14416D51" w14:textId="2046B12A" w:rsidR="002F3958" w:rsidRPr="00847632" w:rsidRDefault="00C91F12" w:rsidP="00C91F12">
      <w:pPr>
        <w:ind w:left="720"/>
        <w:rPr>
          <w:rFonts w:asciiTheme="majorHAnsi" w:hAnsiTheme="majorHAnsi"/>
          <w:rPrChange w:id="7" w:author="Microsoft Office User" w:date="2018-09-27T10:07:00Z">
            <w:rPr/>
          </w:rPrChange>
        </w:rPr>
        <w:pPrChange w:id="8" w:author="Microsoft Office User" w:date="2018-09-27T10:05:00Z">
          <w:pPr>
            <w:spacing w:line="276" w:lineRule="auto"/>
            <w:ind w:left="360"/>
          </w:pPr>
        </w:pPrChange>
      </w:pPr>
      <w:ins w:id="9" w:author="Microsoft Office User" w:date="2018-09-27T10:05:00Z">
        <w:r w:rsidRPr="00847632">
          <w:rPr>
            <w:rFonts w:asciiTheme="majorHAnsi" w:hAnsiTheme="majorHAnsi"/>
            <w:rPrChange w:id="10" w:author="Microsoft Office User" w:date="2018-09-27T10:07:00Z">
              <w:rPr/>
            </w:rPrChange>
          </w:rPr>
          <w:t xml:space="preserve">Note: If you are on your own machine and not in SOGS, </w:t>
        </w:r>
      </w:ins>
      <w:ins w:id="11" w:author="Microsoft Office User" w:date="2018-09-27T10:07:00Z">
        <w:r w:rsidR="00847632">
          <w:rPr>
            <w:rFonts w:asciiTheme="majorHAnsi" w:hAnsiTheme="majorHAnsi"/>
          </w:rPr>
          <w:t>and/</w:t>
        </w:r>
      </w:ins>
      <w:ins w:id="12" w:author="Microsoft Office User" w:date="2018-09-27T10:05:00Z">
        <w:r w:rsidRPr="00847632">
          <w:rPr>
            <w:rFonts w:asciiTheme="majorHAnsi" w:hAnsiTheme="majorHAnsi"/>
            <w:rPrChange w:id="13" w:author="Microsoft Office User" w:date="2018-09-27T10:07:00Z">
              <w:rPr/>
            </w:rPrChange>
          </w:rPr>
          <w:t xml:space="preserve">or not using this for a commissioning rehearsal, you can grab any FGS </w:t>
        </w:r>
      </w:ins>
      <w:ins w:id="14" w:author="Microsoft Office User" w:date="2018-09-27T10:06:00Z">
        <w:r w:rsidRPr="00847632">
          <w:rPr>
            <w:rFonts w:asciiTheme="majorHAnsi" w:hAnsiTheme="majorHAnsi"/>
            <w:rPrChange w:id="15" w:author="Microsoft Office User" w:date="2018-09-27T10:07:00Z">
              <w:rPr/>
            </w:rPrChange>
          </w:rPr>
          <w:t xml:space="preserve">image </w:t>
        </w:r>
      </w:ins>
      <w:ins w:id="16" w:author="Microsoft Office User" w:date="2018-09-27T10:05:00Z">
        <w:r w:rsidRPr="00847632">
          <w:rPr>
            <w:rFonts w:asciiTheme="majorHAnsi" w:hAnsiTheme="majorHAnsi"/>
            <w:rPrChange w:id="17" w:author="Microsoft Office User" w:date="2018-09-27T10:07:00Z">
              <w:rPr/>
            </w:rPrChange>
          </w:rPr>
          <w:t>or</w:t>
        </w:r>
      </w:ins>
      <w:ins w:id="18" w:author="Microsoft Office User" w:date="2018-09-27T10:06:00Z">
        <w:r w:rsidRPr="00847632">
          <w:rPr>
            <w:rFonts w:asciiTheme="majorHAnsi" w:hAnsiTheme="majorHAnsi"/>
            <w:rPrChange w:id="19" w:author="Microsoft Office User" w:date="2018-09-27T10:07:00Z">
              <w:rPr/>
            </w:rPrChange>
          </w:rPr>
          <w:t xml:space="preserve"> a</w:t>
        </w:r>
      </w:ins>
      <w:ins w:id="20" w:author="Microsoft Office User" w:date="2018-09-27T10:05:00Z">
        <w:r w:rsidRPr="00847632">
          <w:rPr>
            <w:rFonts w:asciiTheme="majorHAnsi" w:hAnsiTheme="majorHAnsi"/>
            <w:rPrChange w:id="21" w:author="Microsoft Office User" w:date="2018-09-27T10:07:00Z">
              <w:rPr/>
            </w:rPrChange>
          </w:rPr>
          <w:t xml:space="preserve"> NIRCam image that </w:t>
        </w:r>
      </w:ins>
      <w:ins w:id="22" w:author="Microsoft Office User" w:date="2018-09-27T10:06:00Z">
        <w:r w:rsidRPr="00847632">
          <w:rPr>
            <w:rFonts w:asciiTheme="majorHAnsi" w:hAnsiTheme="majorHAnsi"/>
            <w:rPrChange w:id="23" w:author="Microsoft Office User" w:date="2018-09-27T10:07:00Z">
              <w:rPr/>
            </w:rPrChange>
          </w:rPr>
          <w:t>was taken with the CLEAR filter (</w:t>
        </w:r>
        <w:r w:rsidR="00847632" w:rsidRPr="00847632">
          <w:rPr>
            <w:rFonts w:asciiTheme="majorHAnsi" w:hAnsiTheme="majorHAnsi"/>
            <w:rPrChange w:id="24" w:author="Microsoft Office User" w:date="2018-09-27T10:07:00Z">
              <w:rPr/>
            </w:rPrChange>
          </w:rPr>
          <w:t>a WL filter will crash MAGIC)</w:t>
        </w:r>
      </w:ins>
    </w:p>
    <w:bookmarkEnd w:id="3"/>
    <w:p w14:paraId="7E3F22FC" w14:textId="35FB1E5E"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25" w:author="Microsoft Office User" w:date="2018-09-27T10:04:00Z">
        <w:r w:rsidR="00C91F12">
          <w:rPr>
            <w:rFonts w:asciiTheme="majorHAnsi" w:hAnsiTheme="majorHAnsi" w:cs="Times New Roman"/>
            <w:bCs/>
          </w:rPr>
          <w:t xml:space="preserve">input </w:t>
        </w:r>
      </w:ins>
      <w:del w:id="26" w:author="Microsoft Office User" w:date="2018-09-27T10:04:00Z">
        <w:r w:rsidRPr="00A02FCE" w:rsidDel="00C91F12">
          <w:rPr>
            <w:rFonts w:asciiTheme="majorHAnsi" w:hAnsiTheme="majorHAnsi" w:cs="Times New Roman"/>
            <w:bCs/>
          </w:rPr>
          <w:delText xml:space="preserve">NIRCam </w:delText>
        </w:r>
      </w:del>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del w:id="27" w:author="Microsoft Office User" w:date="2018-09-27T10:04:00Z">
        <w:r w:rsidR="001D4D80" w:rsidDel="00C91F12">
          <w:rPr>
            <w:rFonts w:asciiTheme="majorHAnsi" w:hAnsiTheme="majorHAnsi" w:cs="Times New Roman"/>
            <w:bCs/>
          </w:rPr>
          <w:delText xml:space="preserve">the </w:delText>
        </w:r>
      </w:del>
      <w:ins w:id="28" w:author="Microsoft Office User" w:date="2018-09-27T10:04:00Z">
        <w:r w:rsidR="00C91F12">
          <w:rPr>
            <w:rFonts w:asciiTheme="majorHAnsi" w:hAnsiTheme="majorHAnsi" w:cs="Times New Roman"/>
            <w:bCs/>
          </w:rPr>
          <w:t>a</w:t>
        </w:r>
        <w:r w:rsidR="00C91F12">
          <w:rPr>
            <w:rFonts w:asciiTheme="majorHAnsi" w:hAnsiTheme="majorHAnsi" w:cs="Times New Roman"/>
            <w:bCs/>
          </w:rPr>
          <w:t xml:space="preserve">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29" w:author="Microsoft Office User" w:date="2018-09-27T10:04:00Z">
        <w:r w:rsidR="00C91F12">
          <w:rPr>
            <w:rFonts w:asciiTheme="majorHAnsi" w:hAnsiTheme="majorHAnsi" w:cs="Times New Roman"/>
            <w:bCs/>
          </w:rPr>
          <w:t xml:space="preserve"> and type the following</w:t>
        </w:r>
      </w:ins>
      <w:del w:id="30" w:author="Microsoft Office User" w:date="2018-09-27T10:04:00Z">
        <w:r w:rsidR="00D26AC5" w:rsidDel="00C91F12">
          <w:rPr>
            <w:rFonts w:asciiTheme="majorHAnsi" w:hAnsiTheme="majorHAnsi" w:cs="Times New Roman"/>
            <w:bCs/>
          </w:rPr>
          <w:delText xml:space="preserve"> (make sure you have already typed </w:delText>
        </w:r>
        <w:r w:rsidR="00D26AC5" w:rsidRPr="00D26AC5" w:rsidDel="00C91F12">
          <w:rPr>
            <w:rFonts w:ascii="Menlo" w:hAnsi="Menlo" w:cs="Menlo"/>
            <w:bCs/>
            <w:sz w:val="22"/>
            <w:szCs w:val="22"/>
          </w:rPr>
          <w:delText>bash</w:delText>
        </w:r>
        <w:r w:rsidR="00D26AC5" w:rsidDel="00C91F12">
          <w:rPr>
            <w:rFonts w:asciiTheme="majorHAnsi" w:hAnsiTheme="majorHAnsi" w:cs="Times New Roman"/>
            <w:bCs/>
          </w:rPr>
          <w:delText xml:space="preserve"> into the command line</w:delText>
        </w:r>
        <w:r w:rsidR="002F3958" w:rsidDel="00C91F12">
          <w:rPr>
            <w:rFonts w:asciiTheme="majorHAnsi" w:hAnsiTheme="majorHAnsi" w:cs="Times New Roman"/>
            <w:bCs/>
          </w:rPr>
          <w:delText>)</w:delText>
        </w:r>
        <w:r w:rsidDel="00C91F12">
          <w:rPr>
            <w:rFonts w:asciiTheme="majorHAnsi" w:hAnsiTheme="majorHAnsi" w:cs="Times New Roman"/>
            <w:bCs/>
          </w:rPr>
          <w:delText>:</w:delText>
        </w:r>
      </w:del>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14EF0610"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r w:rsidR="009E0AA8">
        <w:rPr>
          <w:rFonts w:asciiTheme="majorHAnsi" w:hAnsiTheme="majorHAnsi" w:cs="Menlo"/>
          <w:bCs/>
        </w:rPr>
        <w:t>a</w:t>
      </w:r>
      <w:r w:rsidRPr="004926F2">
        <w:rPr>
          <w:rFonts w:asciiTheme="majorHAnsi" w:hAnsiTheme="majorHAnsi" w:cs="Menlo"/>
          <w:bCs/>
        </w:rPr>
        <w:t xml:space="preserve"> </w:t>
      </w:r>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r w:rsidR="009E0AA8">
        <w:rPr>
          <w:rFonts w:asciiTheme="majorHAnsi" w:hAnsiTheme="majorHAnsi" w:cs="Menlo"/>
          <w:bCs/>
        </w:rPr>
        <w:t xml:space="preserve"> (create this if it does not exist)</w:t>
      </w:r>
      <w:r>
        <w:rPr>
          <w:rFonts w:asciiTheme="majorHAnsi" w:hAnsiTheme="majorHAnsi" w:cs="Menlo"/>
          <w:bCs/>
        </w:rPr>
        <w:t>.</w:t>
      </w:r>
    </w:p>
    <w:p w14:paraId="46B73144" w14:textId="45C21EF0"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/Users/&lt;username&gt;</w:t>
      </w:r>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WFSC_guiding</w:t>
      </w:r>
      <w:proofErr w:type="spellEnd"/>
      <w:r w:rsidR="00B862B2">
        <w:rPr>
          <w:rFonts w:ascii="Menlo" w:hAnsi="Menlo" w:cs="Menlo"/>
          <w:sz w:val="22"/>
          <w:shd w:val="clear" w:color="auto" w:fill="E7E6E6" w:themeFill="background2"/>
        </w:rPr>
        <w:t>/WFR</w:t>
      </w:r>
      <w:r w:rsidR="009E0AA8">
        <w:rPr>
          <w:rFonts w:ascii="Menlo" w:hAnsi="Menlo" w:cs="Menlo"/>
          <w:sz w:val="22"/>
          <w:shd w:val="clear" w:color="auto" w:fill="E7E6E6" w:themeFill="background2"/>
        </w:rPr>
        <w:t>September</w:t>
      </w:r>
      <w:r w:rsidR="00B862B2">
        <w:rPr>
          <w:rFonts w:ascii="Menlo" w:hAnsi="Menlo" w:cs="Menlo"/>
          <w:sz w:val="22"/>
          <w:shd w:val="clear" w:color="auto" w:fill="E7E6E6" w:themeFill="background2"/>
        </w:rPr>
        <w:t>2018/</w:t>
      </w:r>
      <w:proofErr w:type="spellStart"/>
      <w:proofErr w:type="gramStart"/>
      <w:r w:rsidR="00B862B2">
        <w:rPr>
          <w:rFonts w:ascii="Menlo" w:hAnsi="Menlo" w:cs="Menlo"/>
          <w:sz w:val="22"/>
          <w:shd w:val="clear" w:color="auto" w:fill="E7E6E6" w:themeFill="background2"/>
        </w:rPr>
        <w:t>ote</w:t>
      </w:r>
      <w:proofErr w:type="spellEnd"/>
      <w:r w:rsidR="00B862B2">
        <w:rPr>
          <w:rFonts w:ascii="Menlo" w:hAnsi="Menlo" w:cs="Menlo"/>
          <w:sz w:val="22"/>
          <w:shd w:val="clear" w:color="auto" w:fill="E7E6E6" w:themeFill="background2"/>
        </w:rPr>
        <w:t>{</w:t>
      </w:r>
      <w:proofErr w:type="gramEnd"/>
      <w:r w:rsidR="00B862B2">
        <w:rPr>
          <w:rFonts w:ascii="Menlo" w:hAnsi="Menlo" w:cs="Menlo"/>
          <w:sz w:val="22"/>
          <w:shd w:val="clear" w:color="auto" w:fill="E7E6E6" w:themeFill="background2"/>
        </w:rPr>
        <w:t xml:space="preserve">#}  </w:t>
      </w:r>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25AE76BC"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1"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 xml:space="preserve">nput </w:t>
      </w:r>
      <w:del w:id="32" w:author="Microsoft Office User" w:date="2018-09-27T09:06:00Z">
        <w:r w:rsidRPr="008503E8" w:rsidDel="00FD4BA6">
          <w:rPr>
            <w:rFonts w:ascii="Calibri" w:hAnsi="Calibri" w:cs="Times New Roman"/>
            <w:b/>
            <w:bCs/>
            <w:sz w:val="28"/>
          </w:rPr>
          <w:delText xml:space="preserve">NIRCam </w:delText>
        </w:r>
      </w:del>
      <w:r w:rsidRPr="008503E8">
        <w:rPr>
          <w:rFonts w:ascii="Calibri" w:hAnsi="Calibri" w:cs="Times New Roman"/>
          <w:b/>
          <w:bCs/>
          <w:sz w:val="28"/>
        </w:rPr>
        <w:t>Image</w:t>
      </w:r>
    </w:p>
    <w:bookmarkEnd w:id="31"/>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77777777" w:rsidR="007B2A1A" w:rsidRDefault="007B2A1A" w:rsidP="007B2A1A">
      <w:pPr>
        <w:keepNext/>
        <w:spacing w:line="276" w:lineRule="auto"/>
        <w:jc w:val="center"/>
      </w:pPr>
      <w:r>
        <w:rPr>
          <w:rFonts w:ascii="Calibri Light" w:hAnsi="Calibri Light" w:cs="Menlo"/>
          <w:noProof/>
        </w:rPr>
        <w:lastRenderedPageBreak/>
        <w:drawing>
          <wp:inline distT="0" distB="0" distL="0" distR="0" wp14:anchorId="4C2FEFC4" wp14:editId="660E0599">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467E47">
        <w:fldChar w:fldCharType="begin"/>
      </w:r>
      <w:r w:rsidR="00467E47">
        <w:instrText xml:space="preserve"> SEQ Figure \* ARABIC </w:instrText>
      </w:r>
      <w:r w:rsidR="00467E47">
        <w:fldChar w:fldCharType="separate"/>
      </w:r>
      <w:r w:rsidR="003D6F7D">
        <w:rPr>
          <w:noProof/>
        </w:rPr>
        <w:t>1</w:t>
      </w:r>
      <w:r w:rsidR="00467E47">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467E47">
        <w:fldChar w:fldCharType="begin"/>
      </w:r>
      <w:r w:rsidR="00467E47">
        <w:instrText xml:space="preserve"> SEQ Figure \* ARABIC </w:instrText>
      </w:r>
      <w:r w:rsidR="00467E47">
        <w:fldChar w:fldCharType="separate"/>
      </w:r>
      <w:r w:rsidR="003D6F7D">
        <w:rPr>
          <w:noProof/>
        </w:rPr>
        <w:t>2</w:t>
      </w:r>
      <w:r w:rsidR="00467E47">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6E9F7945"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r w:rsidR="002275C0">
        <w:rPr>
          <w:rFonts w:ascii="Menlo" w:hAnsi="Menlo" w:cs="Menlo"/>
          <w:sz w:val="22"/>
          <w:szCs w:val="22"/>
        </w:rPr>
        <w:t>&lt;username&gt;</w:t>
      </w:r>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9E0AA8">
        <w:rPr>
          <w:rFonts w:ascii="Menlo" w:hAnsi="Menlo" w:cs="Menlo"/>
          <w:sz w:val="22"/>
          <w:szCs w:val="22"/>
        </w:rPr>
        <w:t>September</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D65E56C"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r w:rsidR="009E0AA8">
        <w:rPr>
          <w:rFonts w:ascii="Menlo" w:hAnsi="Menlo" w:cs="Menlo"/>
          <w:sz w:val="22"/>
          <w:szCs w:val="22"/>
        </w:rPr>
        <w:t>&lt;username&gt;</w:t>
      </w:r>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9E0AA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467E47">
        <w:fldChar w:fldCharType="begin"/>
      </w:r>
      <w:r w:rsidR="00467E47">
        <w:instrText xml:space="preserve"> SEQ Figure \* ARABIC </w:instrText>
      </w:r>
      <w:r w:rsidR="00467E47">
        <w:fldChar w:fldCharType="separate"/>
      </w:r>
      <w:r w:rsidR="003D6F7D">
        <w:rPr>
          <w:noProof/>
        </w:rPr>
        <w:t>3</w:t>
      </w:r>
      <w:r w:rsidR="00467E47">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467E47">
        <w:fldChar w:fldCharType="begin"/>
      </w:r>
      <w:r w:rsidR="00467E47">
        <w:instrText xml:space="preserve"> SEQ Figure \* ARABIC </w:instrText>
      </w:r>
      <w:r w:rsidR="00467E47">
        <w:fldChar w:fldCharType="separate"/>
      </w:r>
      <w:r w:rsidR="003D6F7D">
        <w:rPr>
          <w:noProof/>
        </w:rPr>
        <w:t>5</w:t>
      </w:r>
      <w:r w:rsidR="00467E47">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467E47">
        <w:fldChar w:fldCharType="begin"/>
      </w:r>
      <w:r w:rsidR="00467E47">
        <w:instrText xml:space="preserve"> SEQ Figure \* ARABIC </w:instrText>
      </w:r>
      <w:r w:rsidR="00467E47">
        <w:fldChar w:fldCharType="separate"/>
      </w:r>
      <w:r w:rsidR="003D6F7D">
        <w:rPr>
          <w:noProof/>
        </w:rPr>
        <w:t>6</w:t>
      </w:r>
      <w:r w:rsidR="00467E47">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3185669"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r w:rsidR="001859F8">
                        <w:rPr>
                          <w:rFonts w:ascii="Menlo" w:hAnsi="Menlo" w:cs="Menlo"/>
                          <w:sz w:val="22"/>
                          <w:szCs w:val="22"/>
                        </w:rPr>
                        <w:t>&lt;username&gt;</w:t>
                      </w:r>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0CE8B8BB" w:rsidR="00BA1E1A" w:rsidRPr="00BA1E1A" w:rsidRDefault="00BA1E1A" w:rsidP="002E1F48">
      <w:pPr>
        <w:pStyle w:val="ListParagraph"/>
        <w:spacing w:line="276" w:lineRule="auto"/>
        <w:ind w:left="1080"/>
        <w:rPr>
          <w:rFonts w:ascii="Calibri Light" w:hAnsi="Calibri Light" w:cs="Menlo"/>
        </w:rPr>
      </w:pPr>
      <w:r w:rsidRPr="0018797A">
        <w:rPr>
          <w:rFonts w:ascii="Menlo" w:hAnsi="Menlo" w:cs="Menlo"/>
          <w:sz w:val="22"/>
          <w:szCs w:val="22"/>
        </w:rPr>
        <w:t>/Users/</w:t>
      </w:r>
      <w:r w:rsidR="002E1F48">
        <w:rPr>
          <w:rFonts w:ascii="Menlo" w:hAnsi="Menlo" w:cs="Menlo"/>
          <w:sz w:val="22"/>
          <w:szCs w:val="22"/>
        </w:rPr>
        <w:t>&lt;username&gt;</w:t>
      </w:r>
      <w:bookmarkStart w:id="33" w:name="_GoBack"/>
      <w:bookmarkEnd w:id="33"/>
      <w:del w:id="34" w:author="Microsoft Office User" w:date="2018-09-27T10:08:00Z">
        <w:r w:rsidR="002E1F48" w:rsidRPr="0018797A" w:rsidDel="00847632">
          <w:rPr>
            <w:rFonts w:ascii="Menlo" w:hAnsi="Menlo" w:cs="Menlo"/>
            <w:sz w:val="22"/>
            <w:szCs w:val="22"/>
          </w:rPr>
          <w:delText xml:space="preserve"> </w:delText>
        </w:r>
      </w:del>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2E1F48">
        <w:rPr>
          <w:rFonts w:ascii="Menlo" w:hAnsi="Menlo" w:cs="Menlo"/>
          <w:sz w:val="22"/>
          <w:szCs w:val="22"/>
        </w:rPr>
        <w:t>September</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3">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5"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5"/>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6"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36"/>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6DAC29E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r w:rsidR="002E1F48">
        <w:rPr>
          <w:rFonts w:ascii="Menlo" w:hAnsi="Menlo" w:cs="Menlo"/>
          <w:sz w:val="22"/>
          <w:szCs w:val="22"/>
        </w:rPr>
        <w:t>&lt;username&gt;</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68CAF02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r w:rsidR="002E1F48">
        <w:rPr>
          <w:rFonts w:ascii="Menlo" w:hAnsi="Menlo" w:cs="Menlo"/>
          <w:sz w:val="22"/>
          <w:szCs w:val="22"/>
        </w:rPr>
        <w:t>&lt;username&gt;</w:t>
      </w:r>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2E1F48">
        <w:rPr>
          <w:rFonts w:ascii="Menlo" w:hAnsi="Menlo" w:cs="Menlo"/>
          <w:sz w:val="22"/>
          <w:szCs w:val="22"/>
        </w:rPr>
        <w:t>September</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8">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37" w:name="reselectingstars"/>
      <w:r w:rsidRPr="008503E8">
        <w:rPr>
          <w:rFonts w:ascii="Calibri" w:hAnsi="Calibri" w:cs="Times New Roman"/>
          <w:b/>
          <w:bCs/>
          <w:sz w:val="28"/>
        </w:rPr>
        <w:lastRenderedPageBreak/>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37"/>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467E47">
        <w:fldChar w:fldCharType="begin"/>
      </w:r>
      <w:r w:rsidR="00467E47">
        <w:instrText xml:space="preserve"> SEQ Figure \* ARABIC </w:instrText>
      </w:r>
      <w:r w:rsidR="00467E47">
        <w:fldChar w:fldCharType="separate"/>
      </w:r>
      <w:r w:rsidR="003D6F7D">
        <w:rPr>
          <w:noProof/>
        </w:rPr>
        <w:t>10</w:t>
      </w:r>
      <w:r w:rsidR="00467E47">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sidR="002E1F48">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4287F44F"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00BA509A">
                        <w:rPr>
                          <w:rFonts w:ascii="Menlo" w:hAnsi="Menlo" w:cs="Menlo"/>
                          <w:sz w:val="22"/>
                          <w:szCs w:val="22"/>
                        </w:rPr>
                        <w:t xml:space="preserve"> </w:t>
                      </w:r>
                      <w:r w:rsidR="00BA509A">
                        <w:rPr>
                          <w:rFonts w:asciiTheme="majorHAnsi" w:hAnsiTheme="majorHAnsi" w:cs="Menlo"/>
                        </w:rPr>
                        <w:t>in</w:t>
                      </w:r>
                      <w:r w:rsidR="00BA509A" w:rsidRPr="00BA509A">
                        <w:rPr>
                          <w:rFonts w:asciiTheme="majorHAnsi" w:hAnsiTheme="majorHAnsi" w:cs="Menlo"/>
                        </w:rPr>
                        <w:t xml:space="preserve"> </w:t>
                      </w:r>
                      <w:proofErr w:type="spellStart"/>
                      <w:r w:rsidR="00BA509A"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r w:rsidRPr="00593F77">
                        <w:rPr>
                          <w:rFonts w:ascii="Menlo" w:hAnsi="Menlo" w:cs="Menlo"/>
                          <w:sz w:val="22"/>
                          <w:szCs w:val="22"/>
                        </w:rPr>
                        <w:t>/Users/</w:t>
                      </w:r>
                      <w:r w:rsidR="002E1F48">
                        <w:rPr>
                          <w:rFonts w:ascii="Menlo" w:hAnsi="Menlo" w:cs="Menlo"/>
                          <w:sz w:val="22"/>
                          <w:szCs w:val="22"/>
                        </w:rPr>
                        <w:t>&lt;username&gt;</w:t>
                      </w:r>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sidR="002E1F48">
                        <w:rPr>
                          <w:rFonts w:ascii="Menlo" w:hAnsi="Menlo" w:cs="Menlo"/>
                          <w:sz w:val="22"/>
                          <w:szCs w:val="22"/>
                        </w:rPr>
                        <w:t>September</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38" w:name="segmentguiding"/>
      <w:r w:rsidRPr="008503E8">
        <w:rPr>
          <w:rFonts w:ascii="Calibri" w:hAnsi="Calibri" w:cs="Times New Roman"/>
          <w:b/>
          <w:bCs/>
          <w:sz w:val="28"/>
        </w:rPr>
        <w:lastRenderedPageBreak/>
        <w:t>Writing the Segment Guiding Override File</w:t>
      </w:r>
    </w:p>
    <w:bookmarkEnd w:id="38"/>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r w:rsidR="00467E47">
        <w:fldChar w:fldCharType="begin"/>
      </w:r>
      <w:r w:rsidR="00467E47">
        <w:instrText xml:space="preserve"> SEQ Figure \* ARABIC </w:instrText>
      </w:r>
      <w:r w:rsidR="00467E47">
        <w:fldChar w:fldCharType="separate"/>
      </w:r>
      <w:r>
        <w:rPr>
          <w:noProof/>
        </w:rPr>
        <w:t>11</w:t>
      </w:r>
      <w:r w:rsidR="00467E47">
        <w:rPr>
          <w:noProof/>
        </w:rPr>
        <w:fldChar w:fldCharType="end"/>
      </w:r>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39" w:author="Microsoft Office User" w:date="2018-09-27T09:05:00Z">
        <w:r w:rsidR="00FD4BA6">
          <w:rPr>
            <w:rFonts w:ascii="Calibri Light" w:hAnsi="Calibri Light" w:cs="Times New Roman"/>
          </w:rPr>
          <w:t xml:space="preserve">use only the guide and reference star selected by the user in step </w:t>
        </w:r>
      </w:ins>
      <w:ins w:id="40" w:author="Microsoft Office User" w:date="2018-09-27T09:06:00Z">
        <w:r w:rsidR="00FD4BA6">
          <w:rPr>
            <w:rFonts w:ascii="Calibri Light" w:hAnsi="Calibri Light" w:cs="Times New Roman"/>
          </w:rPr>
          <w:t>III</w:t>
        </w:r>
      </w:ins>
      <w:ins w:id="41"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42" w:author="Microsoft Office User" w:date="2018-09-27T09:04:00Z">
        <w:r w:rsidR="00FD4BA6">
          <w:rPr>
            <w:rFonts w:ascii="Calibri Light" w:hAnsi="Calibri Light" w:cs="Times New Roman"/>
          </w:rPr>
          <w:t xml:space="preserve">, and you can skip to </w:t>
        </w:r>
        <w:commentRangeStart w:id="43"/>
        <w:r w:rsidR="00FD4BA6">
          <w:rPr>
            <w:rFonts w:ascii="Calibri Light" w:hAnsi="Calibri Light" w:cs="Times New Roman"/>
          </w:rPr>
          <w:t>step 15</w:t>
        </w:r>
        <w:commentRangeEnd w:id="43"/>
        <w:r w:rsidR="00FD4BA6">
          <w:rPr>
            <w:rStyle w:val="CommentReference"/>
          </w:rPr>
          <w:commentReference w:id="43"/>
        </w:r>
      </w:ins>
      <w:ins w:id="44"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45"/>
      <w:r w:rsidRPr="002B56DA">
        <w:rPr>
          <w:rFonts w:ascii="Calibri" w:hAnsi="Calibri" w:cs="Times New Roman"/>
          <w:b/>
          <w:bCs/>
        </w:rPr>
        <w:t>APT parameters</w:t>
      </w:r>
      <w:commentRangeEnd w:id="45"/>
      <w:r w:rsidR="00592F99">
        <w:rPr>
          <w:rStyle w:val="CommentReference"/>
        </w:rPr>
        <w:commentReference w:id="45"/>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3"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04B288AD"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Pr>
          <w:rFonts w:ascii="Calibri Light" w:hAnsi="Calibri Light" w:cs="Times New Roman"/>
        </w:rPr>
        <w:t>.</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3A1EF173">
                <wp:simplePos x="0" y="0"/>
                <wp:positionH relativeFrom="column">
                  <wp:posOffset>4281805</wp:posOffset>
                </wp:positionH>
                <wp:positionV relativeFrom="paragraph">
                  <wp:posOffset>4500880</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D2kcM06AgAAeAQAAA4AAAAA&#10;AAAAAAAAAAAALAIAAGRycy9lMm9Eb2MueG1sUEsBAi0AFAAGAAgAAAAhADg9WTPiAAAADAEAAA8A&#10;AAAAAAAAAAAAAAAAkgQAAGRycy9kb3ducmV2LnhtbFBLBQYAAAAABAAEAPMAAAChBQAAAAA=&#10;" stroked="f">
                <v:textbox style="mso-fit-shape-to-text:t" inset="0,0,0,0">
                  <w:txbxContent>
                    <w:p w14:paraId="69ED0343" w14:textId="33FB497F" w:rsidR="000B4201" w:rsidRPr="00C470CF" w:rsidRDefault="000B4201" w:rsidP="002B56DA">
                      <w:pPr>
                        <w:pStyle w:val="Caption"/>
                        <w:jc w:val="center"/>
                        <w:rPr>
                          <w:rFonts w:ascii="Calibri Light" w:hAnsi="Calibri Light" w:cs="Times New Roman"/>
                          <w:noProof/>
                        </w:rPr>
                      </w:pPr>
                      <w:r>
                        <w:t xml:space="preserve">Figure </w:t>
                      </w:r>
                      <w:r w:rsidR="003D6F7D">
                        <w:t>12</w:t>
                      </w:r>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4">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6256C379"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When the Segment Guiding Dialog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ins w:id="46" w:author="Microsoft Office User" w:date="2018-09-27T09:45:00Z">
        <w:r w:rsidR="00EF3A09">
          <w:rPr>
            <w:rFonts w:ascii="Calibri Light" w:hAnsi="Calibri Light" w:cs="Times New Roman"/>
          </w:rPr>
          <w:t xml:space="preserve"> (Note: It is unlikely for WFR2 that the first two factors will be used</w:t>
        </w:r>
        <w:proofErr w:type="gramStart"/>
        <w:r w:rsidR="00EF3A09">
          <w:rPr>
            <w:rFonts w:ascii="Calibri Light" w:hAnsi="Calibri Light" w:cs="Times New Roman"/>
          </w:rPr>
          <w:t xml:space="preserve">) </w:t>
        </w:r>
      </w:ins>
      <w:r w:rsidRPr="00BB0470">
        <w:rPr>
          <w:rFonts w:ascii="Calibri Light" w:hAnsi="Calibri Light" w:cs="Times New Roman"/>
        </w:rPr>
        <w:t>:</w:t>
      </w:r>
      <w:proofErr w:type="gramEnd"/>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commentRangeStart w:id="47"/>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47"/>
    <w:p w14:paraId="7E742401" w14:textId="6B5BD4AA"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47"/>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4533E79E" w:rsidR="001E0F27" w:rsidRPr="00FD4BA6" w:rsidRDefault="00415D69" w:rsidP="00FD4BA6">
      <w:pPr>
        <w:pStyle w:val="ListParagraph"/>
        <w:numPr>
          <w:ilvl w:val="0"/>
          <w:numId w:val="9"/>
        </w:numPr>
        <w:spacing w:line="276" w:lineRule="auto"/>
        <w:rPr>
          <w:rFonts w:ascii="Calibri Light" w:hAnsi="Calibri Light"/>
        </w:rPr>
      </w:pPr>
      <w:commentRangeStart w:id="48"/>
      <w:r w:rsidRPr="00FD4BA6">
        <w:rPr>
          <w:rFonts w:ascii="Calibri Light" w:hAnsi="Calibri Light"/>
        </w:rPr>
        <w:lastRenderedPageBreak/>
        <w:t>Copy</w:t>
      </w:r>
      <w:r w:rsidR="006B16FD" w:rsidRPr="00FD4BA6">
        <w:rPr>
          <w:rFonts w:ascii="Calibri Light" w:hAnsi="Calibri Light"/>
        </w:rPr>
        <w:t xml:space="preserve"> the output file</w:t>
      </w:r>
      <w:r w:rsidR="009624F8" w:rsidRPr="00FD4BA6">
        <w:rPr>
          <w:rFonts w:ascii="Calibri Light" w:hAnsi="Calibri Light"/>
        </w:rPr>
        <w:t xml:space="preserve"> </w:t>
      </w:r>
      <w:r w:rsidRPr="00FD4BA6">
        <w:rPr>
          <w:rFonts w:ascii="Calibri Light" w:hAnsi="Calibri Light"/>
        </w:rPr>
        <w:t>to</w:t>
      </w:r>
      <w:r w:rsidR="00D10EDE" w:rsidRPr="00FD4BA6">
        <w:rPr>
          <w:rFonts w:ascii="Calibri Light" w:hAnsi="Calibri Light"/>
        </w:rPr>
        <w:t xml:space="preserve"> central storage directory where it can be accessed by </w:t>
      </w:r>
      <w:r w:rsidR="008551A3" w:rsidRPr="00FD4BA6">
        <w:rPr>
          <w:rFonts w:ascii="Calibri Light" w:hAnsi="Calibri Light"/>
        </w:rPr>
        <w:t>Planning &amp; Scheduling</w:t>
      </w:r>
      <w:r w:rsidR="00D10EDE" w:rsidRPr="00FD4BA6">
        <w:rPr>
          <w:rFonts w:ascii="Calibri Light" w:hAnsi="Calibri Light"/>
        </w:rPr>
        <w:t>:</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commentRangeEnd w:id="48"/>
    <w:p w14:paraId="6DCFACEA" w14:textId="77777777" w:rsidR="000E444C" w:rsidRPr="0045557D" w:rsidRDefault="00FD4BA6" w:rsidP="0045557D">
      <w:pPr>
        <w:spacing w:line="276" w:lineRule="auto"/>
        <w:ind w:left="360" w:firstLine="720"/>
        <w:rPr>
          <w:rFonts w:asciiTheme="majorHAnsi" w:hAnsiTheme="majorHAnsi" w:cs="Menlo"/>
          <w:color w:val="000000"/>
        </w:rPr>
      </w:pPr>
      <w:r>
        <w:rPr>
          <w:rStyle w:val="CommentReference"/>
          <w:rFonts w:asciiTheme="minorHAnsi" w:hAnsiTheme="minorHAnsi" w:cstheme="minorBidi"/>
        </w:rPr>
        <w:commentReference w:id="48"/>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49"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49"/>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039301AA" w:rsidR="004663EA" w:rsidRPr="00CE4FF7" w:rsidRDefault="00DD3AAC" w:rsidP="00CE4FF7">
      <w:pPr>
        <w:pStyle w:val="ListParagraph"/>
        <w:spacing w:line="276" w:lineRule="auto"/>
        <w:ind w:left="360"/>
        <w:rPr>
          <w:rFonts w:ascii="Calibri Light" w:hAnsi="Calibri Light" w:cs="Times New Roman"/>
        </w:rPr>
      </w:pPr>
      <w:del w:id="50" w:author="Microsoft Office User" w:date="2018-09-27T10:01:00Z">
        <w:r w:rsidRPr="00CE4FF7" w:rsidDel="0084563D">
          <w:rPr>
            <w:rFonts w:ascii="Calibri Light" w:hAnsi="Calibri Light" w:cs="Times New Roman"/>
          </w:rPr>
          <w:delText>The repository is currently installed on the service SOGs account</w:delText>
        </w:r>
        <w:r w:rsidR="00CE4FF7" w:rsidDel="0084563D">
          <w:rPr>
            <w:rFonts w:ascii="Calibri Light" w:hAnsi="Calibri Light" w:cs="Times New Roman"/>
          </w:rPr>
          <w:delText>,</w:delText>
        </w:r>
        <w:r w:rsidRPr="00CE4FF7" w:rsidDel="0084563D">
          <w:rPr>
            <w:rFonts w:ascii="Calibri Light" w:hAnsi="Calibri Light" w:cs="Times New Roman"/>
          </w:rPr>
          <w:delText xml:space="preserve"> so</w:delText>
        </w:r>
        <w:r w:rsidR="00CE4FF7" w:rsidDel="0084563D">
          <w:rPr>
            <w:rFonts w:ascii="Calibri Light" w:hAnsi="Calibri Light" w:cs="Times New Roman"/>
          </w:rPr>
          <w:delText xml:space="preserve"> you</w:delText>
        </w:r>
        <w:r w:rsidRPr="00CE4FF7" w:rsidDel="0084563D">
          <w:rPr>
            <w:rFonts w:ascii="Calibri Light" w:hAnsi="Calibri Light" w:cs="Times New Roman"/>
          </w:rPr>
          <w:delText xml:space="preserve"> should not need this section if you are using that account and the environment has been properly set up. If</w:delText>
        </w:r>
      </w:del>
      <w:ins w:id="51" w:author="Microsoft Office User" w:date="2018-09-27T10:01:00Z">
        <w:r w:rsidR="0084563D">
          <w:rPr>
            <w:rFonts w:ascii="Calibri Light" w:hAnsi="Calibri Light" w:cs="Times New Roman"/>
          </w:rPr>
          <w:t>This section is only if you are install MAGIC on your own</w:t>
        </w:r>
      </w:ins>
      <w:del w:id="52" w:author="Microsoft Office User" w:date="2018-09-27T10:01:00Z">
        <w:r w:rsidRPr="00CE4FF7" w:rsidDel="0084563D">
          <w:rPr>
            <w:rFonts w:ascii="Calibri Light" w:hAnsi="Calibri Light" w:cs="Times New Roman"/>
          </w:rPr>
          <w:delText xml:space="preserve"> you are using you</w:delText>
        </w:r>
      </w:del>
      <w:del w:id="53" w:author="Microsoft Office User" w:date="2018-09-27T10:02:00Z">
        <w:r w:rsidRPr="00CE4FF7" w:rsidDel="0084563D">
          <w:rPr>
            <w:rFonts w:ascii="Calibri Light" w:hAnsi="Calibri Light" w:cs="Times New Roman"/>
          </w:rPr>
          <w:delText xml:space="preserve">r own </w:delText>
        </w:r>
      </w:del>
      <w:ins w:id="54" w:author="Microsoft Office User" w:date="2018-09-27T10:02:00Z">
        <w:r w:rsidR="0084563D">
          <w:rPr>
            <w:rFonts w:ascii="Calibri Light" w:hAnsi="Calibri Light" w:cs="Times New Roman"/>
          </w:rPr>
          <w:t xml:space="preserve"> </w:t>
        </w:r>
      </w:ins>
      <w:r w:rsidRPr="00CE4FF7">
        <w:rPr>
          <w:rFonts w:ascii="Calibri Light" w:hAnsi="Calibri Light" w:cs="Times New Roman"/>
        </w:rPr>
        <w:t>machine</w:t>
      </w:r>
      <w:ins w:id="55" w:author="Microsoft Office User" w:date="2018-09-27T10:02:00Z">
        <w:r w:rsidR="0084563D">
          <w:rPr>
            <w:rFonts w:ascii="Calibri Light" w:hAnsi="Calibri Light" w:cs="Times New Roman"/>
          </w:rPr>
          <w:t xml:space="preserve">. For SOGS, you will have to follow the </w:t>
        </w:r>
      </w:ins>
      <w:ins w:id="56" w:author="Microsoft Office User" w:date="2018-09-27T10:03:00Z">
        <w:r w:rsidR="0084563D">
          <w:rPr>
            <w:rFonts w:ascii="Calibri Light" w:hAnsi="Calibri Light" w:cs="Times New Roman"/>
          </w:rPr>
          <w:fldChar w:fldCharType="begin"/>
        </w:r>
        <w:r w:rsidR="0084563D">
          <w:rPr>
            <w:rFonts w:ascii="Calibri Light" w:hAnsi="Calibri Light" w:cs="Times New Roman"/>
          </w:rPr>
          <w:instrText xml:space="preserve"> HYPERLINK "https://jwstitarwiki.stsci.edu/pages/viewpage.action?spaceKey=WFSCOWG&amp;title=WF+Guiding%3A+Set+up+personal+SOGS+environment" </w:instrText>
        </w:r>
        <w:r w:rsidR="0084563D">
          <w:rPr>
            <w:rFonts w:ascii="Calibri Light" w:hAnsi="Calibri Light" w:cs="Times New Roman"/>
          </w:rPr>
        </w:r>
        <w:r w:rsidR="0084563D">
          <w:rPr>
            <w:rFonts w:ascii="Calibri Light" w:hAnsi="Calibri Light" w:cs="Times New Roman"/>
          </w:rPr>
          <w:fldChar w:fldCharType="separate"/>
        </w:r>
        <w:r w:rsidR="0084563D" w:rsidRPr="0084563D">
          <w:rPr>
            <w:rStyle w:val="Hyperlink"/>
            <w:rFonts w:ascii="Calibri Light" w:hAnsi="Calibri Light" w:cs="Times New Roman"/>
          </w:rPr>
          <w:t>instructions</w:t>
        </w:r>
        <w:r w:rsidR="0084563D">
          <w:rPr>
            <w:rFonts w:ascii="Calibri Light" w:hAnsi="Calibri Light" w:cs="Times New Roman"/>
          </w:rPr>
          <w:fldChar w:fldCharType="end"/>
        </w:r>
      </w:ins>
      <w:ins w:id="57" w:author="Microsoft Office User" w:date="2018-09-27T10:02:00Z">
        <w:r w:rsidR="0084563D">
          <w:rPr>
            <w:rFonts w:ascii="Calibri Light" w:hAnsi="Calibri Light" w:cs="Times New Roman"/>
          </w:rPr>
          <w:t xml:space="preserve"> on the JWST ITAR Wiki.</w:t>
        </w:r>
      </w:ins>
      <w:del w:id="58" w:author="Microsoft Office User" w:date="2018-09-27T10:02:00Z">
        <w:r w:rsidRPr="00CE4FF7" w:rsidDel="0084563D">
          <w:rPr>
            <w:rFonts w:ascii="Calibri Light" w:hAnsi="Calibri Light" w:cs="Times New Roman"/>
          </w:rPr>
          <w:delText>, however, you will need to follow these steps.</w:delText>
        </w:r>
      </w:del>
      <w:r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092D9D0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del w:id="59" w:author="Microsoft Office User" w:date="2018-09-27T10:00:00Z">
        <w:r w:rsidRPr="003D7D0D" w:rsidDel="0084563D">
          <w:rPr>
            <w:rFonts w:ascii="Calibri Light" w:hAnsi="Calibri Light" w:cs="Times New Roman"/>
          </w:rPr>
          <w:delText>Python 3 (preferably Astroconda)</w:delText>
        </w:r>
      </w:del>
      <w:proofErr w:type="spellStart"/>
      <w:ins w:id="60"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61"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62" w:author="Microsoft Office User" w:date="2018-09-27T10:00:00Z">
        <w:r w:rsidR="0084563D">
          <w:rPr>
            <w:rFonts w:ascii="Calibri Light" w:hAnsi="Calibri Light" w:cs="Times New Roman"/>
          </w:rPr>
          <w:t>a</w:t>
        </w:r>
      </w:ins>
      <w:del w:id="63" w:author="Microsoft Office User" w:date="2018-09-27T10:00:00Z">
        <w:r w:rsidRPr="003D7D0D" w:rsidDel="0084563D">
          <w:rPr>
            <w:rFonts w:ascii="Calibri Light" w:hAnsi="Calibri Light" w:cs="Times New Roman"/>
          </w:rPr>
          <w:delText>A</w:delText>
        </w:r>
      </w:del>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6"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7"/>
      <w:footerReference w:type="default" r:id="rId38"/>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 w:author="Microsoft Office User" w:date="2018-09-27T09:04:00Z" w:initials="Office">
    <w:p w14:paraId="3E9C6EF3" w14:textId="22FC87FD" w:rsidR="00FD4BA6" w:rsidRDefault="00FD4BA6">
      <w:pPr>
        <w:pStyle w:val="CommentText"/>
      </w:pPr>
      <w:r>
        <w:rPr>
          <w:rStyle w:val="CommentReference"/>
        </w:rPr>
        <w:annotationRef/>
      </w:r>
      <w:r>
        <w:t>OR return to the CAR procedures.</w:t>
      </w:r>
    </w:p>
  </w:comment>
  <w:comment w:id="45" w:author="Microsoft Office User" w:date="2018-09-27T09:44:00Z" w:initials="Office">
    <w:p w14:paraId="45FE59BB" w14:textId="2CE568D8" w:rsidR="00592F99" w:rsidRDefault="00592F99">
      <w:pPr>
        <w:pStyle w:val="CommentText"/>
      </w:pPr>
      <w:r>
        <w:rPr>
          <w:rStyle w:val="CommentReference"/>
        </w:rPr>
        <w:annotationRef/>
      </w:r>
      <w:r>
        <w:t>Based on feedback from Shannon, we definitely want to have a section on using APT</w:t>
      </w:r>
    </w:p>
  </w:comment>
  <w:comment w:id="47" w:author="Microsoft Office User" w:date="2018-09-27T09:44:00Z" w:initials="Office">
    <w:p w14:paraId="39F795D2" w14:textId="06776242" w:rsidR="00EF3A09" w:rsidRDefault="00EF3A09">
      <w:pPr>
        <w:pStyle w:val="CommentText"/>
      </w:pPr>
      <w:r>
        <w:rPr>
          <w:rStyle w:val="CommentReference"/>
        </w:rPr>
        <w:annotationRef/>
      </w:r>
      <w:r>
        <w:t>Comment from Shannon: Where do we get these numbers from?</w:t>
      </w:r>
    </w:p>
  </w:comment>
  <w:comment w:id="48" w:author="Microsoft Office User" w:date="2018-09-27T09:03:00Z" w:initials="Office">
    <w:p w14:paraId="7AC2BFE5" w14:textId="366DDF35" w:rsidR="00FD4BA6" w:rsidRDefault="00FD4BA6">
      <w:pPr>
        <w:pStyle w:val="CommentText"/>
      </w:pPr>
      <w:r>
        <w:rPr>
          <w:rStyle w:val="CommentReference"/>
        </w:rPr>
        <w:annotationRef/>
      </w:r>
      <w:r>
        <w:t>Do we want to keep this here since it’s in the main procedures?? I am not sure that it’s necessary….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E9C6EF3" w15:done="0"/>
  <w15:commentEx w15:paraId="45FE59BB" w15:done="0"/>
  <w15:commentEx w15:paraId="39F795D2" w15:done="0"/>
  <w15:commentEx w15:paraId="7AC2BF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FC3E6D" w14:textId="77777777" w:rsidR="00467E47" w:rsidRDefault="00467E47" w:rsidP="003A17FA">
      <w:r>
        <w:separator/>
      </w:r>
    </w:p>
  </w:endnote>
  <w:endnote w:type="continuationSeparator" w:id="0">
    <w:p w14:paraId="00593D4E" w14:textId="77777777" w:rsidR="00467E47" w:rsidRDefault="00467E47"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900C2D" w:rsidRDefault="00900C2D" w:rsidP="009B6385">
    <w:pPr>
      <w:pStyle w:val="Footer"/>
      <w:framePr w:wrap="none" w:vAnchor="text" w:hAnchor="margin" w:xAlign="right" w:y="1"/>
      <w:rPr>
        <w:ins w:id="64" w:author="Microsoft Office User" w:date="2018-09-27T09:57:00Z"/>
        <w:rStyle w:val="PageNumber"/>
      </w:rPr>
    </w:pPr>
    <w:ins w:id="65"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847632">
      <w:rPr>
        <w:rStyle w:val="PageNumber"/>
        <w:noProof/>
      </w:rPr>
      <w:t>11</w:t>
    </w:r>
    <w:ins w:id="66" w:author="Microsoft Office User" w:date="2018-09-27T09:57:00Z">
      <w:r>
        <w:rPr>
          <w:rStyle w:val="PageNumber"/>
        </w:rPr>
        <w:fldChar w:fldCharType="end"/>
      </w:r>
    </w:ins>
  </w:p>
  <w:p w14:paraId="28764AC1" w14:textId="74C61055" w:rsidR="000B4201" w:rsidRPr="008503E8" w:rsidRDefault="00900C2D" w:rsidP="003A17FA">
    <w:pPr>
      <w:pStyle w:val="Footer"/>
      <w:ind w:right="360"/>
      <w:rPr>
        <w:rFonts w:asciiTheme="majorHAnsi" w:hAnsiTheme="majorHAnsi"/>
      </w:rPr>
    </w:pPr>
    <w:ins w:id="67"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12F40" w14:textId="77777777" w:rsidR="00467E47" w:rsidRDefault="00467E47" w:rsidP="003A17FA">
      <w:r>
        <w:separator/>
      </w:r>
    </w:p>
  </w:footnote>
  <w:footnote w:type="continuationSeparator" w:id="0">
    <w:p w14:paraId="5823457A" w14:textId="77777777" w:rsidR="00467E47" w:rsidRDefault="00467E47"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4C54"/>
    <w:rsid w:val="001859F8"/>
    <w:rsid w:val="00186F3A"/>
    <w:rsid w:val="0018797A"/>
    <w:rsid w:val="001A329D"/>
    <w:rsid w:val="001A35C4"/>
    <w:rsid w:val="001C47B7"/>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67E47"/>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8037D7"/>
    <w:rsid w:val="00817D4A"/>
    <w:rsid w:val="00822F0F"/>
    <w:rsid w:val="008242A0"/>
    <w:rsid w:val="008317F0"/>
    <w:rsid w:val="0084563D"/>
    <w:rsid w:val="00847632"/>
    <w:rsid w:val="0085026B"/>
    <w:rsid w:val="008503E8"/>
    <w:rsid w:val="008509E8"/>
    <w:rsid w:val="00854B03"/>
    <w:rsid w:val="008551A3"/>
    <w:rsid w:val="00855958"/>
    <w:rsid w:val="0086750F"/>
    <w:rsid w:val="00875D2E"/>
    <w:rsid w:val="00883F59"/>
    <w:rsid w:val="00894959"/>
    <w:rsid w:val="008A23A0"/>
    <w:rsid w:val="008C455A"/>
    <w:rsid w:val="008D7432"/>
    <w:rsid w:val="008E08CF"/>
    <w:rsid w:val="008E5F48"/>
    <w:rsid w:val="008F0D1C"/>
    <w:rsid w:val="008F206B"/>
    <w:rsid w:val="008F48C4"/>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1B15"/>
    <w:rsid w:val="00D363D3"/>
    <w:rsid w:val="00D40822"/>
    <w:rsid w:val="00D54DDD"/>
    <w:rsid w:val="00D80309"/>
    <w:rsid w:val="00D87895"/>
    <w:rsid w:val="00D97836"/>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EF3A09"/>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comments" Target="comments.xml"/><Relationship Id="rId32" Type="http://schemas.microsoft.com/office/2011/relationships/commentsExtended" Target="commentsExtended.xm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tsci-env.readthedocs.io/en/latest/installing_anaconda.html" TargetMode="Externa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D4F6F46-09D9-9E47-938A-389EC9335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15</Pages>
  <Words>2889</Words>
  <Characters>16473</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2018-09-26T20:03:00Z</dcterms:created>
  <dcterms:modified xsi:type="dcterms:W3CDTF">2018-09-27T14:08:00Z</dcterms:modified>
</cp:coreProperties>
</file>