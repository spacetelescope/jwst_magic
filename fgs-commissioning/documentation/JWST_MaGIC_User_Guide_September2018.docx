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AB2CA24" w14:textId="5A7427F9" w:rsidR="001F45E8" w:rsidRDefault="00D31B15" w:rsidP="00B02E36">
      <w:pPr>
        <w:spacing w:line="276" w:lineRule="auto"/>
        <w:jc w:val="center"/>
        <w:outlineLvl w:val="0"/>
        <w:rPr>
          <w:rFonts w:ascii="Calibri" w:hAnsi="Calibri"/>
          <w:b/>
          <w:bCs/>
          <w:sz w:val="32"/>
        </w:rPr>
      </w:pPr>
      <w:r>
        <w:rPr>
          <w:rFonts w:ascii="Calibri" w:hAnsi="Calibri"/>
          <w:b/>
          <w:bCs/>
          <w:sz w:val="32"/>
        </w:rPr>
        <w:t>JWST MA</w:t>
      </w:r>
      <w:r w:rsidR="0066620D">
        <w:rPr>
          <w:rFonts w:ascii="Calibri" w:hAnsi="Calibri"/>
          <w:b/>
          <w:bCs/>
          <w:sz w:val="32"/>
        </w:rPr>
        <w:t>GIC</w:t>
      </w:r>
      <w:r w:rsidR="00981884" w:rsidRPr="008503E8">
        <w:rPr>
          <w:rFonts w:ascii="Calibri" w:hAnsi="Calibri"/>
          <w:b/>
          <w:bCs/>
          <w:sz w:val="32"/>
        </w:rPr>
        <w:t>: User</w:t>
      </w:r>
      <w:r w:rsidR="003460E7">
        <w:rPr>
          <w:rFonts w:ascii="Calibri" w:hAnsi="Calibri"/>
          <w:b/>
          <w:bCs/>
          <w:sz w:val="32"/>
        </w:rPr>
        <w:t xml:space="preserve"> </w:t>
      </w:r>
      <w:r w:rsidR="00981884" w:rsidRPr="008503E8">
        <w:rPr>
          <w:rFonts w:ascii="Calibri" w:hAnsi="Calibri"/>
          <w:b/>
          <w:bCs/>
          <w:sz w:val="32"/>
        </w:rPr>
        <w:t>Guide</w:t>
      </w:r>
    </w:p>
    <w:p w14:paraId="1F997ED5" w14:textId="6667834F" w:rsidR="0066620D" w:rsidRPr="0066620D" w:rsidRDefault="00D31B15" w:rsidP="00B02E36">
      <w:pPr>
        <w:spacing w:line="276" w:lineRule="auto"/>
        <w:jc w:val="center"/>
        <w:outlineLvl w:val="0"/>
        <w:rPr>
          <w:rFonts w:ascii="Calibri" w:hAnsi="Calibri"/>
          <w:b/>
          <w:bCs/>
        </w:rPr>
      </w:pPr>
      <w:r>
        <w:rPr>
          <w:rFonts w:ascii="Calibri" w:hAnsi="Calibri"/>
          <w:b/>
          <w:bCs/>
        </w:rPr>
        <w:t>The Multi-Application</w:t>
      </w:r>
      <w:r w:rsidR="0066620D" w:rsidRPr="0066620D">
        <w:rPr>
          <w:rFonts w:ascii="Calibri" w:hAnsi="Calibri"/>
          <w:b/>
          <w:bCs/>
        </w:rPr>
        <w:t xml:space="preserve"> Guiding Interface for Commissioning</w:t>
      </w:r>
    </w:p>
    <w:p w14:paraId="5801838B" w14:textId="6CAF7B5B" w:rsidR="00162B1A" w:rsidRPr="008503E8" w:rsidRDefault="00F66E34" w:rsidP="00B02E36">
      <w:pPr>
        <w:spacing w:line="276" w:lineRule="auto"/>
        <w:jc w:val="center"/>
        <w:outlineLvl w:val="0"/>
        <w:rPr>
          <w:rFonts w:ascii="Calibri Light" w:hAnsi="Calibri Light"/>
        </w:rPr>
      </w:pPr>
      <w:r>
        <w:rPr>
          <w:rFonts w:ascii="Calibri Light" w:hAnsi="Calibri Light"/>
        </w:rPr>
        <w:t>September</w:t>
      </w:r>
      <w:r w:rsidR="00162B1A" w:rsidRPr="008503E8">
        <w:rPr>
          <w:rFonts w:ascii="Calibri Light" w:hAnsi="Calibri Light"/>
        </w:rPr>
        <w:t xml:space="preserve"> 2018</w:t>
      </w:r>
    </w:p>
    <w:p w14:paraId="4D205BBD" w14:textId="59687769" w:rsidR="00162B1A" w:rsidRDefault="00162B1A" w:rsidP="00B02E36">
      <w:pPr>
        <w:spacing w:line="276" w:lineRule="auto"/>
        <w:jc w:val="center"/>
        <w:outlineLvl w:val="0"/>
        <w:rPr>
          <w:rFonts w:ascii="Calibri Light" w:hAnsi="Calibri Light"/>
        </w:rPr>
      </w:pPr>
      <w:r w:rsidRPr="008503E8">
        <w:rPr>
          <w:rFonts w:ascii="Calibri Light" w:hAnsi="Calibri Light"/>
        </w:rPr>
        <w:t>P</w:t>
      </w:r>
      <w:r w:rsidR="005B6CB7">
        <w:rPr>
          <w:rFonts w:ascii="Calibri Light" w:hAnsi="Calibri Light"/>
        </w:rPr>
        <w:t>OC</w:t>
      </w:r>
      <w:r w:rsidRPr="008503E8">
        <w:rPr>
          <w:rFonts w:ascii="Calibri Light" w:hAnsi="Calibri Light"/>
        </w:rPr>
        <w:t xml:space="preserve">: </w:t>
      </w:r>
      <w:r w:rsidR="00157895" w:rsidRPr="008503E8">
        <w:rPr>
          <w:rFonts w:ascii="Calibri Light" w:hAnsi="Calibri Light"/>
        </w:rPr>
        <w:t>Lauren Chambers (</w:t>
      </w:r>
      <w:hyperlink r:id="rId8" w:history="1">
        <w:r w:rsidR="00157895" w:rsidRPr="009C3891">
          <w:rPr>
            <w:rStyle w:val="Hyperlink"/>
            <w:rFonts w:ascii="Calibri Light" w:hAnsi="Calibri Light"/>
          </w:rPr>
          <w:t>lchambers@stsci.edu)</w:t>
        </w:r>
      </w:hyperlink>
      <w:r w:rsidR="00157895">
        <w:rPr>
          <w:rFonts w:ascii="Calibri Light" w:hAnsi="Calibri Light"/>
        </w:rPr>
        <w:t xml:space="preserve"> or </w:t>
      </w:r>
      <w:r w:rsidRPr="008503E8">
        <w:rPr>
          <w:rFonts w:ascii="Calibri Light" w:hAnsi="Calibri Light"/>
        </w:rPr>
        <w:t>Keir</w:t>
      </w:r>
      <w:r w:rsidR="00157895">
        <w:rPr>
          <w:rFonts w:ascii="Calibri Light" w:hAnsi="Calibri Light"/>
        </w:rPr>
        <w:t>a Brooks (kbrooks@stsci.edu)</w:t>
      </w:r>
    </w:p>
    <w:p w14:paraId="1745EF88" w14:textId="77777777" w:rsidR="00593F77" w:rsidRDefault="00593F77" w:rsidP="00B02E36">
      <w:pPr>
        <w:spacing w:line="276" w:lineRule="auto"/>
        <w:jc w:val="center"/>
        <w:outlineLvl w:val="0"/>
        <w:rPr>
          <w:rFonts w:ascii="Calibri Light" w:hAnsi="Calibri Light"/>
        </w:rPr>
      </w:pPr>
    </w:p>
    <w:p w14:paraId="7B2DD49D" w14:textId="3E57AF06" w:rsidR="00ED3933" w:rsidRDefault="00593F77" w:rsidP="00593F77">
      <w:pPr>
        <w:spacing w:line="276" w:lineRule="auto"/>
        <w:jc w:val="center"/>
        <w:outlineLvl w:val="0"/>
        <w:rPr>
          <w:rFonts w:ascii="Calibri Light" w:hAnsi="Calibri Light"/>
        </w:rPr>
      </w:pPr>
      <w:r>
        <w:rPr>
          <w:rFonts w:ascii="Calibri Light" w:hAnsi="Calibri Light"/>
          <w:noProof/>
        </w:rPr>
        <mc:AlternateContent>
          <mc:Choice Requires="wps">
            <w:drawing>
              <wp:inline distT="0" distB="0" distL="0" distR="0" wp14:anchorId="28AD9BAC" wp14:editId="07DF2974">
                <wp:extent cx="6858000" cy="1605280"/>
                <wp:effectExtent l="0" t="0" r="25400" b="20320"/>
                <wp:docPr id="48" name="Text Box 48"/>
                <wp:cNvGraphicFramePr/>
                <a:graphic xmlns:a="http://schemas.openxmlformats.org/drawingml/2006/main">
                  <a:graphicData uri="http://schemas.microsoft.com/office/word/2010/wordprocessingShape">
                    <wps:wsp>
                      <wps:cNvSpPr txBox="1"/>
                      <wps:spPr>
                        <a:xfrm>
                          <a:off x="0" y="0"/>
                          <a:ext cx="6858000" cy="1605280"/>
                        </a:xfrm>
                        <a:prstGeom prst="rect">
                          <a:avLst/>
                        </a:prstGeom>
                        <a:solidFill>
                          <a:schemeClr val="accent6">
                            <a:lumMod val="20000"/>
                            <a:lumOff val="80000"/>
                          </a:schemeClr>
                        </a:solidFill>
                        <a:ln w="22225">
                          <a:solidFill>
                            <a:schemeClr val="accent6"/>
                          </a:solidFill>
                        </a:ln>
                        <a:effectLst>
                          <a:softEdge rad="0"/>
                        </a:effectLst>
                      </wps:spPr>
                      <wps:style>
                        <a:lnRef idx="0">
                          <a:schemeClr val="accent1"/>
                        </a:lnRef>
                        <a:fillRef idx="0">
                          <a:schemeClr val="accent1"/>
                        </a:fillRef>
                        <a:effectRef idx="0">
                          <a:schemeClr val="accent1"/>
                        </a:effectRef>
                        <a:fontRef idx="minor">
                          <a:schemeClr val="dk1"/>
                        </a:fontRef>
                      </wps:style>
                      <wps:txbx>
                        <w:txbxContent>
                          <w:p w14:paraId="7941F413" w14:textId="77777777" w:rsidR="000B4201" w:rsidRPr="00EC6921" w:rsidRDefault="000B4201" w:rsidP="00EC6921">
                            <w:pPr>
                              <w:spacing w:line="276" w:lineRule="auto"/>
                              <w:rPr>
                                <w:rFonts w:ascii="Calibri Light" w:hAnsi="Calibri Light"/>
                                <w:i/>
                                <w14:textOutline w14:w="9525" w14:cap="rnd" w14:cmpd="sng" w14:algn="ctr">
                                  <w14:noFill/>
                                  <w14:prstDash w14:val="solid"/>
                                  <w14:bevel/>
                                </w14:textOutline>
                              </w:rPr>
                            </w:pPr>
                            <w:r>
                              <w:rPr>
                                <w:rFonts w:ascii="Calibri Light" w:hAnsi="Calibri Light"/>
                                <w:i/>
                              </w:rPr>
                              <w:t>Special notes</w:t>
                            </w:r>
                            <w:r w:rsidRPr="00CE041D">
                              <w:rPr>
                                <w:rFonts w:ascii="Calibri Light" w:hAnsi="Calibri Light"/>
                                <w:i/>
                              </w:rPr>
                              <w:t xml:space="preserve"> for users:</w:t>
                            </w:r>
                          </w:p>
                          <w:p w14:paraId="723D88CA" w14:textId="13ED6596" w:rsidR="000B4201" w:rsidRPr="005B6CB7" w:rsidRDefault="000B4201" w:rsidP="00EC6921">
                            <w:pPr>
                              <w:pStyle w:val="ListParagraph"/>
                              <w:numPr>
                                <w:ilvl w:val="0"/>
                                <w:numId w:val="12"/>
                              </w:numPr>
                              <w:spacing w:line="276" w:lineRule="auto"/>
                              <w:rPr>
                                <w:rFonts w:ascii="Calibri Light" w:hAnsi="Calibri Light" w:cs="Times New Roman"/>
                              </w:rPr>
                            </w:pPr>
                            <w:r w:rsidRPr="005B6CB7">
                              <w:rPr>
                                <w:rFonts w:ascii="Calibri Light" w:hAnsi="Calibri Light" w:cs="Times New Roman"/>
                              </w:rPr>
                              <w:t>If something is not wor</w:t>
                            </w:r>
                            <w:r>
                              <w:rPr>
                                <w:rFonts w:ascii="Calibri Light" w:hAnsi="Calibri Light" w:cs="Times New Roman"/>
                              </w:rPr>
                              <w:t>king as is stated in this guide</w:t>
                            </w:r>
                            <w:r w:rsidRPr="005B6CB7">
                              <w:rPr>
                                <w:rFonts w:ascii="Calibri Light" w:hAnsi="Calibri Light" w:cs="Times New Roman"/>
                              </w:rPr>
                              <w:t xml:space="preserve">, please submit an issue on </w:t>
                            </w:r>
                            <w:hyperlink r:id="rId9" w:history="1">
                              <w:r w:rsidRPr="005B6CB7">
                                <w:rPr>
                                  <w:rStyle w:val="Hyperlink"/>
                                  <w:rFonts w:ascii="Calibri Light" w:hAnsi="Calibri Light" w:cs="Times New Roman"/>
                                </w:rPr>
                                <w:t>https://grit.stsci.edu/wfsc/tools</w:t>
                              </w:r>
                            </w:hyperlink>
                            <w:r w:rsidRPr="005B6CB7">
                              <w:rPr>
                                <w:rFonts w:ascii="Calibri Light" w:hAnsi="Calibri Light" w:cs="Times New Roman"/>
                              </w:rPr>
                              <w:t xml:space="preserve"> (accessible from WFSC Guiding console – make sure you log in as yourself using your AD username and password) using the “Issues” button on the left-hand side of the page. Please specify that it is for this tool and be specific about the problem that you ran into.</w:t>
                            </w:r>
                          </w:p>
                          <w:p w14:paraId="3DB5B262" w14:textId="77777777" w:rsidR="000B4201" w:rsidRPr="005B6CB7" w:rsidRDefault="000B4201" w:rsidP="00EC6921">
                            <w:pPr>
                              <w:pStyle w:val="ListParagraph"/>
                              <w:numPr>
                                <w:ilvl w:val="0"/>
                                <w:numId w:val="12"/>
                              </w:numPr>
                              <w:spacing w:line="276" w:lineRule="auto"/>
                              <w:rPr>
                                <w:rFonts w:ascii="Calibri Light" w:hAnsi="Calibri Light" w:cs="Times New Roman"/>
                              </w:rPr>
                            </w:pPr>
                            <w:r w:rsidRPr="005B6CB7">
                              <w:rPr>
                                <w:rFonts w:ascii="Calibri Light" w:hAnsi="Calibri Light" w:cs="Times New Roman"/>
                              </w:rPr>
                              <w:t>If the issue you are having is preventing you from completing your task, immediately contact Keira Brooks (</w:t>
                            </w:r>
                            <w:hyperlink r:id="rId10" w:history="1">
                              <w:r w:rsidRPr="005B6CB7">
                                <w:rPr>
                                  <w:rStyle w:val="Hyperlink"/>
                                  <w:rFonts w:ascii="Calibri Light" w:hAnsi="Calibri Light" w:cs="Times New Roman"/>
                                </w:rPr>
                                <w:t>kbrooks@stsci.edu</w:t>
                              </w:r>
                            </w:hyperlink>
                            <w:r w:rsidRPr="005B6CB7">
                              <w:rPr>
                                <w:rFonts w:ascii="Calibri Light" w:hAnsi="Calibri Light" w:cs="Times New Roman"/>
                              </w:rPr>
                              <w:t>, x6821) or Lauren Chambers (</w:t>
                            </w:r>
                            <w:hyperlink r:id="rId11" w:history="1">
                              <w:r w:rsidRPr="005B6CB7">
                                <w:rPr>
                                  <w:rStyle w:val="Hyperlink"/>
                                  <w:rFonts w:ascii="Calibri Light" w:hAnsi="Calibri Light" w:cs="Times New Roman"/>
                                </w:rPr>
                                <w:t>lchambers@stsci.edu</w:t>
                              </w:r>
                            </w:hyperlink>
                            <w:r w:rsidRPr="005B6CB7">
                              <w:rPr>
                                <w:rFonts w:ascii="Calibri Light" w:hAnsi="Calibri Light" w:cs="Times New Roman"/>
                              </w:rPr>
                              <w:t>, x6517).</w:t>
                            </w:r>
                          </w:p>
                          <w:p w14:paraId="724EB6D9" w14:textId="77777777" w:rsidR="000B4201" w:rsidRDefault="000B420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28AD9BAC" id="_x0000_t202" coordsize="21600,21600" o:spt="202" path="m0,0l0,21600,21600,21600,21600,0xe">
                <v:stroke joinstyle="miter"/>
                <v:path gradientshapeok="t" o:connecttype="rect"/>
              </v:shapetype>
              <v:shape id="Text Box 48" o:spid="_x0000_s1026" type="#_x0000_t202" style="width:540pt;height:126.4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" fillcolor="#e2efd9 [665]" strokecolor="#70ad47 [3209]" strokeweight="1.75pt">
                <v:textbox>
                  <w:txbxContent>
                    <w:p w14:paraId="7941F413" w14:textId="77777777" w:rsidR="000B4201" w:rsidRPr="00EC6921" w:rsidRDefault="000B4201" w:rsidP="00EC6921">
                      <w:pPr>
                        <w:spacing w:line="276" w:lineRule="auto"/>
                        <w:rPr>
                          <w:rFonts w:ascii="Calibri Light" w:hAnsi="Calibri Light"/>
                          <w:i/>
                          <w14:textOutline w14:w="9525" w14:cap="rnd" w14:cmpd="sng" w14:algn="ctr">
                            <w14:noFill/>
                            <w14:prstDash w14:val="solid"/>
                            <w14:bevel/>
                          </w14:textOutline>
                        </w:rPr>
                      </w:pPr>
                      <w:r>
                        <w:rPr>
                          <w:rFonts w:ascii="Calibri Light" w:hAnsi="Calibri Light"/>
                          <w:i/>
                        </w:rPr>
                        <w:t>Special notes</w:t>
                      </w:r>
                      <w:r w:rsidRPr="00CE041D">
                        <w:rPr>
                          <w:rFonts w:ascii="Calibri Light" w:hAnsi="Calibri Light"/>
                          <w:i/>
                        </w:rPr>
                        <w:t xml:space="preserve"> for users:</w:t>
                      </w:r>
                    </w:p>
                    <w:p w14:paraId="723D88CA" w14:textId="13ED6596" w:rsidR="000B4201" w:rsidRPr="005B6CB7" w:rsidRDefault="000B4201" w:rsidP="00EC6921">
                      <w:pPr>
                        <w:pStyle w:val="ListParagraph"/>
                        <w:numPr>
                          <w:ilvl w:val="0"/>
                          <w:numId w:val="12"/>
                        </w:numPr>
                        <w:spacing w:line="276" w:lineRule="auto"/>
                        <w:rPr>
                          <w:rFonts w:ascii="Calibri Light" w:hAnsi="Calibri Light" w:cs="Times New Roman"/>
                        </w:rPr>
                      </w:pPr>
                      <w:r w:rsidRPr="005B6CB7">
                        <w:rPr>
                          <w:rFonts w:ascii="Calibri Light" w:hAnsi="Calibri Light" w:cs="Times New Roman"/>
                        </w:rPr>
                        <w:t>If something is not wor</w:t>
                      </w:r>
                      <w:r>
                        <w:rPr>
                          <w:rFonts w:ascii="Calibri Light" w:hAnsi="Calibri Light" w:cs="Times New Roman"/>
                        </w:rPr>
                        <w:t>king as is stated in this guide</w:t>
                      </w:r>
                      <w:r w:rsidRPr="005B6CB7">
                        <w:rPr>
                          <w:rFonts w:ascii="Calibri Light" w:hAnsi="Calibri Light" w:cs="Times New Roman"/>
                        </w:rPr>
                        <w:t xml:space="preserve">, please submit an issue on </w:t>
                      </w:r>
                      <w:hyperlink r:id="rId12" w:history="1">
                        <w:r w:rsidRPr="005B6CB7">
                          <w:rPr>
                            <w:rStyle w:val="Hyperlink"/>
                            <w:rFonts w:ascii="Calibri Light" w:hAnsi="Calibri Light" w:cs="Times New Roman"/>
                          </w:rPr>
                          <w:t>https://grit.stsci.edu/wfsc/tools</w:t>
                        </w:r>
                      </w:hyperlink>
                      <w:r w:rsidRPr="005B6CB7">
                        <w:rPr>
                          <w:rFonts w:ascii="Calibri Light" w:hAnsi="Calibri Light" w:cs="Times New Roman"/>
                        </w:rPr>
                        <w:t xml:space="preserve"> (accessible from WFSC Guiding console – make sure you log in as yourself using your AD username and password) using the “Issues” button on the left-hand side of the page. Please specify that it is for this tool and be specific about the problem that you ran into.</w:t>
                      </w:r>
                    </w:p>
                    <w:p w14:paraId="3DB5B262" w14:textId="77777777" w:rsidR="000B4201" w:rsidRPr="005B6CB7" w:rsidRDefault="000B4201" w:rsidP="00EC6921">
                      <w:pPr>
                        <w:pStyle w:val="ListParagraph"/>
                        <w:numPr>
                          <w:ilvl w:val="0"/>
                          <w:numId w:val="12"/>
                        </w:numPr>
                        <w:spacing w:line="276" w:lineRule="auto"/>
                        <w:rPr>
                          <w:rFonts w:ascii="Calibri Light" w:hAnsi="Calibri Light" w:cs="Times New Roman"/>
                        </w:rPr>
                      </w:pPr>
                      <w:r w:rsidRPr="005B6CB7">
                        <w:rPr>
                          <w:rFonts w:ascii="Calibri Light" w:hAnsi="Calibri Light" w:cs="Times New Roman"/>
                        </w:rPr>
                        <w:t>If the issue you are having is preventing you from completing your task, immediately contact Keira Brooks (</w:t>
                      </w:r>
                      <w:hyperlink r:id="rId13" w:history="1">
                        <w:r w:rsidRPr="005B6CB7">
                          <w:rPr>
                            <w:rStyle w:val="Hyperlink"/>
                            <w:rFonts w:ascii="Calibri Light" w:hAnsi="Calibri Light" w:cs="Times New Roman"/>
                          </w:rPr>
                          <w:t>kbrooks@stsci.edu</w:t>
                        </w:r>
                      </w:hyperlink>
                      <w:r w:rsidRPr="005B6CB7">
                        <w:rPr>
                          <w:rFonts w:ascii="Calibri Light" w:hAnsi="Calibri Light" w:cs="Times New Roman"/>
                        </w:rPr>
                        <w:t>, x6821) or Lauren Chambers (</w:t>
                      </w:r>
                      <w:hyperlink r:id="rId14" w:history="1">
                        <w:r w:rsidRPr="005B6CB7">
                          <w:rPr>
                            <w:rStyle w:val="Hyperlink"/>
                            <w:rFonts w:ascii="Calibri Light" w:hAnsi="Calibri Light" w:cs="Times New Roman"/>
                          </w:rPr>
                          <w:t>lchambers@stsci.edu</w:t>
                        </w:r>
                      </w:hyperlink>
                      <w:r w:rsidRPr="005B6CB7">
                        <w:rPr>
                          <w:rFonts w:ascii="Calibri Light" w:hAnsi="Calibri Light" w:cs="Times New Roman"/>
                        </w:rPr>
                        <w:t>, x6517).</w:t>
                      </w:r>
                    </w:p>
                    <w:p w14:paraId="724EB6D9" w14:textId="77777777" w:rsidR="000B4201" w:rsidRDefault="000B4201"/>
                  </w:txbxContent>
                </v:textbox>
                <w10:anchorlock/>
              </v:shape>
            </w:pict>
          </mc:Fallback>
        </mc:AlternateContent>
      </w:r>
    </w:p>
    <w:p w14:paraId="12E46B93" w14:textId="5FFFB167" w:rsidR="00ED3933" w:rsidRDefault="00ED3933" w:rsidP="00593F77">
      <w:pPr>
        <w:jc w:val="center"/>
        <w:rPr>
          <w:rFonts w:ascii="Calibri Light" w:hAnsi="Calibri Light"/>
        </w:rPr>
      </w:pPr>
      <w:r>
        <w:rPr>
          <w:rFonts w:ascii="Calibri Light" w:hAnsi="Calibri Light"/>
        </w:rPr>
        <w:t>______________________________________________________________________________</w:t>
      </w:r>
    </w:p>
    <w:p w14:paraId="7F4452EA" w14:textId="77777777" w:rsidR="00ED3933" w:rsidRPr="00A02FCE" w:rsidRDefault="00ED3933" w:rsidP="00A02FCE">
      <w:pPr>
        <w:rPr>
          <w:rFonts w:ascii="Calibri Light" w:hAnsi="Calibri Light"/>
        </w:rPr>
      </w:pPr>
    </w:p>
    <w:p w14:paraId="1AC96A94" w14:textId="33A75C2E" w:rsidR="00186F3A" w:rsidRPr="00593F77" w:rsidRDefault="00AF1326" w:rsidP="00593F77">
      <w:pPr>
        <w:spacing w:line="276" w:lineRule="auto"/>
        <w:outlineLvl w:val="0"/>
        <w:rPr>
          <w:rFonts w:ascii="Calibri" w:hAnsi="Calibri"/>
          <w:b/>
          <w:bCs/>
          <w:sz w:val="32"/>
        </w:rPr>
      </w:pPr>
      <w:r w:rsidRPr="00593F77">
        <w:rPr>
          <w:rFonts w:ascii="Calibri" w:hAnsi="Calibri"/>
          <w:b/>
          <w:bCs/>
          <w:sz w:val="32"/>
        </w:rPr>
        <w:t>Table of Contents</w:t>
      </w:r>
    </w:p>
    <w:p w14:paraId="7FFC24F2" w14:textId="77777777" w:rsidR="001548EC" w:rsidRPr="00A02FCE" w:rsidRDefault="001548EC" w:rsidP="00A02FCE">
      <w:pPr>
        <w:rPr>
          <w:sz w:val="28"/>
          <w:szCs w:val="28"/>
        </w:rPr>
      </w:pPr>
    </w:p>
    <w:p w14:paraId="07224C35" w14:textId="18940A4D" w:rsidR="001548EC" w:rsidRPr="002F3958" w:rsidRDefault="00ED3933" w:rsidP="00A02FCE">
      <w:pPr>
        <w:pStyle w:val="ListParagraph"/>
        <w:numPr>
          <w:ilvl w:val="0"/>
          <w:numId w:val="23"/>
        </w:numPr>
        <w:rPr>
          <w:rStyle w:val="Hyperlink"/>
          <w:color w:val="4472C4" w:themeColor="accent1"/>
          <w:sz w:val="28"/>
          <w:szCs w:val="28"/>
        </w:rPr>
      </w:pPr>
      <w:r w:rsidRPr="002F3958">
        <w:rPr>
          <w:color w:val="4472C4" w:themeColor="accent1"/>
          <w:sz w:val="28"/>
          <w:szCs w:val="28"/>
          <w:u w:val="single"/>
        </w:rPr>
        <w:fldChar w:fldCharType="begin"/>
      </w:r>
      <w:r w:rsidRPr="002F3958">
        <w:rPr>
          <w:color w:val="4472C4" w:themeColor="accent1"/>
          <w:sz w:val="28"/>
          <w:szCs w:val="28"/>
          <w:u w:val="single"/>
        </w:rPr>
        <w:instrText xml:space="preserve"> HYPERLINK  \l "settingup" </w:instrText>
      </w:r>
      <w:r w:rsidRPr="002F3958">
        <w:rPr>
          <w:color w:val="4472C4" w:themeColor="accent1"/>
          <w:sz w:val="28"/>
          <w:szCs w:val="28"/>
          <w:u w:val="single"/>
        </w:rPr>
        <w:fldChar w:fldCharType="separate"/>
      </w:r>
      <w:r w:rsidR="001548EC" w:rsidRPr="002F3958">
        <w:rPr>
          <w:rStyle w:val="Hyperlink"/>
          <w:color w:val="4472C4" w:themeColor="accent1"/>
          <w:sz w:val="28"/>
          <w:szCs w:val="28"/>
        </w:rPr>
        <w:t>Setting Up</w:t>
      </w:r>
    </w:p>
    <w:p w14:paraId="2AB444E6" w14:textId="74BC87A3" w:rsidR="002F3958" w:rsidRPr="002F3958" w:rsidRDefault="00ED3933" w:rsidP="00A02FCE">
      <w:pPr>
        <w:pStyle w:val="ListParagraph"/>
        <w:numPr>
          <w:ilvl w:val="0"/>
          <w:numId w:val="23"/>
        </w:numPr>
        <w:rPr>
          <w:rStyle w:val="Hyperlink"/>
          <w:sz w:val="28"/>
          <w:szCs w:val="28"/>
        </w:rPr>
      </w:pPr>
      <w:r w:rsidRPr="002F3958">
        <w:rPr>
          <w:color w:val="4472C4" w:themeColor="accent1"/>
          <w:sz w:val="28"/>
          <w:szCs w:val="28"/>
          <w:u w:val="single"/>
        </w:rPr>
        <w:fldChar w:fldCharType="end"/>
      </w:r>
      <w:r w:rsidR="002F3958">
        <w:rPr>
          <w:color w:val="4472C4" w:themeColor="accent1"/>
          <w:sz w:val="28"/>
          <w:szCs w:val="28"/>
          <w:u w:val="single"/>
        </w:rPr>
        <w:fldChar w:fldCharType="begin"/>
      </w:r>
      <w:r w:rsidR="002F3958">
        <w:rPr>
          <w:color w:val="4472C4" w:themeColor="accent1"/>
          <w:sz w:val="28"/>
          <w:szCs w:val="28"/>
          <w:u w:val="single"/>
        </w:rPr>
        <w:instrText xml:space="preserve"> HYPERLINK  \l "gettingimage" </w:instrText>
      </w:r>
      <w:r w:rsidR="002F3958">
        <w:rPr>
          <w:color w:val="4472C4" w:themeColor="accent1"/>
          <w:sz w:val="28"/>
          <w:szCs w:val="28"/>
          <w:u w:val="single"/>
        </w:rPr>
        <w:fldChar w:fldCharType="separate"/>
      </w:r>
      <w:r w:rsidR="002F3958" w:rsidRPr="002F3958">
        <w:rPr>
          <w:rStyle w:val="Hyperlink"/>
          <w:sz w:val="28"/>
          <w:szCs w:val="28"/>
        </w:rPr>
        <w:t>Getting the Input NIRCam Image from the DAN Server</w:t>
      </w:r>
    </w:p>
    <w:p w14:paraId="00A21850" w14:textId="014DF114" w:rsidR="001548EC" w:rsidRPr="00A02FCE" w:rsidRDefault="002F3958" w:rsidP="00A02FCE">
      <w:pPr>
        <w:pStyle w:val="ListParagraph"/>
        <w:numPr>
          <w:ilvl w:val="0"/>
          <w:numId w:val="23"/>
        </w:numPr>
        <w:rPr>
          <w:rStyle w:val="Hyperlink"/>
          <w:color w:val="4472C4" w:themeColor="accent1"/>
          <w:sz w:val="28"/>
          <w:szCs w:val="28"/>
        </w:rPr>
      </w:pPr>
      <w:r>
        <w:rPr>
          <w:color w:val="4472C4" w:themeColor="accent1"/>
          <w:sz w:val="28"/>
          <w:szCs w:val="28"/>
          <w:u w:val="single"/>
        </w:rPr>
        <w:fldChar w:fldCharType="end"/>
      </w:r>
      <w:r w:rsidR="00ED3933" w:rsidRPr="00A02FCE">
        <w:rPr>
          <w:color w:val="4472C4" w:themeColor="accent1"/>
          <w:sz w:val="28"/>
          <w:szCs w:val="28"/>
        </w:rPr>
        <w:fldChar w:fldCharType="begin"/>
      </w:r>
      <w:r w:rsidR="00ED3933" w:rsidRPr="00A02FCE">
        <w:rPr>
          <w:color w:val="4472C4" w:themeColor="accent1"/>
          <w:sz w:val="28"/>
          <w:szCs w:val="28"/>
        </w:rPr>
        <w:instrText xml:space="preserve"> HYPERLINK  \l "selectingstars" </w:instrText>
      </w:r>
      <w:r w:rsidR="00ED3933" w:rsidRPr="00A02FCE">
        <w:rPr>
          <w:color w:val="4472C4" w:themeColor="accent1"/>
          <w:sz w:val="28"/>
          <w:szCs w:val="28"/>
        </w:rPr>
        <w:fldChar w:fldCharType="separate"/>
      </w:r>
      <w:r w:rsidR="001548EC" w:rsidRPr="00A02FCE">
        <w:rPr>
          <w:rStyle w:val="Hyperlink"/>
          <w:color w:val="4472C4" w:themeColor="accent1"/>
          <w:sz w:val="28"/>
          <w:szCs w:val="28"/>
        </w:rPr>
        <w:t>Selecting Guide &amp; Reference Stars for an Input NIRCam Image</w:t>
      </w:r>
    </w:p>
    <w:p w14:paraId="0CBAB90E" w14:textId="7A2A2591" w:rsidR="001548EC" w:rsidRPr="00A02FCE" w:rsidRDefault="00ED3933" w:rsidP="00A02FCE">
      <w:pPr>
        <w:pStyle w:val="ListParagraph"/>
        <w:numPr>
          <w:ilvl w:val="0"/>
          <w:numId w:val="23"/>
        </w:numPr>
        <w:rPr>
          <w:rStyle w:val="Hyperlink"/>
          <w:color w:val="4472C4" w:themeColor="accent1"/>
          <w:sz w:val="28"/>
          <w:szCs w:val="28"/>
        </w:rPr>
      </w:pPr>
      <w:r w:rsidRPr="00A02FCE">
        <w:rPr>
          <w:color w:val="4472C4" w:themeColor="accent1"/>
          <w:sz w:val="28"/>
          <w:szCs w:val="28"/>
        </w:rPr>
        <w:fldChar w:fldCharType="end"/>
      </w:r>
      <w:r w:rsidRPr="00A02FCE">
        <w:rPr>
          <w:color w:val="4472C4" w:themeColor="accent1"/>
          <w:sz w:val="28"/>
          <w:szCs w:val="28"/>
        </w:rPr>
        <w:fldChar w:fldCharType="begin"/>
      </w:r>
      <w:r w:rsidRPr="00A02FCE">
        <w:rPr>
          <w:color w:val="4472C4" w:themeColor="accent1"/>
          <w:sz w:val="28"/>
          <w:szCs w:val="28"/>
        </w:rPr>
        <w:instrText xml:space="preserve"> HYPERLINK  \l "openingdhas" </w:instrText>
      </w:r>
      <w:r w:rsidRPr="00A02FCE">
        <w:rPr>
          <w:color w:val="4472C4" w:themeColor="accent1"/>
          <w:sz w:val="28"/>
          <w:szCs w:val="28"/>
        </w:rPr>
        <w:fldChar w:fldCharType="separate"/>
      </w:r>
      <w:r w:rsidR="001548EC" w:rsidRPr="00A02FCE">
        <w:rPr>
          <w:rStyle w:val="Hyperlink"/>
          <w:color w:val="4472C4" w:themeColor="accent1"/>
          <w:sz w:val="28"/>
          <w:szCs w:val="28"/>
        </w:rPr>
        <w:t>Opening DHAS</w:t>
      </w:r>
    </w:p>
    <w:p w14:paraId="725A05C1" w14:textId="0809B878" w:rsidR="001548EC" w:rsidRPr="00A02FCE" w:rsidRDefault="00ED3933" w:rsidP="00A02FCE">
      <w:pPr>
        <w:pStyle w:val="ListParagraph"/>
        <w:numPr>
          <w:ilvl w:val="0"/>
          <w:numId w:val="23"/>
        </w:numPr>
        <w:rPr>
          <w:rStyle w:val="Hyperlink"/>
          <w:color w:val="4472C4" w:themeColor="accent1"/>
          <w:sz w:val="28"/>
          <w:szCs w:val="28"/>
        </w:rPr>
      </w:pPr>
      <w:r w:rsidRPr="00A02FCE">
        <w:rPr>
          <w:color w:val="4472C4" w:themeColor="accent1"/>
          <w:sz w:val="28"/>
          <w:szCs w:val="28"/>
        </w:rPr>
        <w:fldChar w:fldCharType="end"/>
      </w:r>
      <w:r w:rsidRPr="00A02FCE">
        <w:rPr>
          <w:color w:val="4472C4" w:themeColor="accent1"/>
          <w:sz w:val="28"/>
          <w:szCs w:val="28"/>
        </w:rPr>
        <w:fldChar w:fldCharType="begin"/>
      </w:r>
      <w:r w:rsidRPr="00A02FCE">
        <w:rPr>
          <w:color w:val="4472C4" w:themeColor="accent1"/>
          <w:sz w:val="28"/>
          <w:szCs w:val="28"/>
        </w:rPr>
        <w:instrText xml:space="preserve"> HYPERLINK  \l "testingindhas" </w:instrText>
      </w:r>
      <w:r w:rsidRPr="00A02FCE">
        <w:rPr>
          <w:color w:val="4472C4" w:themeColor="accent1"/>
          <w:sz w:val="28"/>
          <w:szCs w:val="28"/>
        </w:rPr>
        <w:fldChar w:fldCharType="separate"/>
      </w:r>
      <w:r w:rsidR="001548EC" w:rsidRPr="00A02FCE">
        <w:rPr>
          <w:rStyle w:val="Hyperlink"/>
          <w:color w:val="4472C4" w:themeColor="accent1"/>
          <w:sz w:val="28"/>
          <w:szCs w:val="28"/>
        </w:rPr>
        <w:t>Testing Selections in DHAS</w:t>
      </w:r>
    </w:p>
    <w:p w14:paraId="2B7E40F7" w14:textId="323D9B64" w:rsidR="001548EC" w:rsidRPr="00A02FCE" w:rsidRDefault="00ED3933" w:rsidP="00A02FCE">
      <w:pPr>
        <w:pStyle w:val="ListParagraph"/>
        <w:numPr>
          <w:ilvl w:val="0"/>
          <w:numId w:val="23"/>
        </w:numPr>
        <w:rPr>
          <w:color w:val="4472C4" w:themeColor="accent1"/>
          <w:sz w:val="28"/>
          <w:szCs w:val="28"/>
        </w:rPr>
      </w:pPr>
      <w:r w:rsidRPr="00A02FCE">
        <w:rPr>
          <w:color w:val="4472C4" w:themeColor="accent1"/>
          <w:sz w:val="28"/>
          <w:szCs w:val="28"/>
        </w:rPr>
        <w:fldChar w:fldCharType="end"/>
      </w:r>
      <w:hyperlink w:anchor="reselectingstars" w:history="1">
        <w:r w:rsidR="00B50CB5">
          <w:rPr>
            <w:rStyle w:val="Hyperlink"/>
            <w:color w:val="4472C4" w:themeColor="accent1"/>
            <w:sz w:val="28"/>
            <w:szCs w:val="28"/>
          </w:rPr>
          <w:t>Contingency: Re-selecting Stars and Re-running DHAS</w:t>
        </w:r>
      </w:hyperlink>
    </w:p>
    <w:p w14:paraId="7C2C8CB4" w14:textId="28B36E7B" w:rsidR="001548EC" w:rsidRPr="00A02FCE" w:rsidRDefault="00DD3AAC" w:rsidP="00A02FCE">
      <w:pPr>
        <w:pStyle w:val="ListParagraph"/>
        <w:numPr>
          <w:ilvl w:val="0"/>
          <w:numId w:val="23"/>
        </w:numPr>
        <w:rPr>
          <w:rStyle w:val="Hyperlink"/>
          <w:color w:val="4472C4" w:themeColor="accent1"/>
          <w:sz w:val="28"/>
          <w:szCs w:val="28"/>
        </w:rPr>
      </w:pPr>
      <w:r w:rsidRPr="00A02FCE">
        <w:rPr>
          <w:color w:val="4472C4" w:themeColor="accent1"/>
          <w:sz w:val="28"/>
          <w:szCs w:val="28"/>
        </w:rPr>
        <w:fldChar w:fldCharType="begin"/>
      </w:r>
      <w:r w:rsidRPr="00A02FCE">
        <w:rPr>
          <w:color w:val="4472C4" w:themeColor="accent1"/>
          <w:sz w:val="28"/>
          <w:szCs w:val="28"/>
        </w:rPr>
        <w:instrText xml:space="preserve"> HYPERLINK  \l "segmentguiding" </w:instrText>
      </w:r>
      <w:r w:rsidRPr="00A02FCE">
        <w:rPr>
          <w:color w:val="4472C4" w:themeColor="accent1"/>
          <w:sz w:val="28"/>
          <w:szCs w:val="28"/>
        </w:rPr>
        <w:fldChar w:fldCharType="separate"/>
      </w:r>
      <w:r w:rsidR="001548EC" w:rsidRPr="00A02FCE">
        <w:rPr>
          <w:rStyle w:val="Hyperlink"/>
          <w:color w:val="4472C4" w:themeColor="accent1"/>
          <w:sz w:val="28"/>
          <w:szCs w:val="28"/>
        </w:rPr>
        <w:t>Writing the Segment Guiding Override File</w:t>
      </w:r>
      <w:r w:rsidRPr="00A02FCE">
        <w:rPr>
          <w:rStyle w:val="Hyperlink"/>
          <w:color w:val="4472C4" w:themeColor="accent1"/>
          <w:sz w:val="28"/>
          <w:szCs w:val="28"/>
        </w:rPr>
        <w:t xml:space="preserve"> </w:t>
      </w:r>
    </w:p>
    <w:p w14:paraId="51814894" w14:textId="22DD5970" w:rsidR="001548EC" w:rsidRPr="00A02FCE" w:rsidRDefault="00DD3AAC" w:rsidP="00A02FCE">
      <w:pPr>
        <w:pStyle w:val="ListParagraph"/>
        <w:numPr>
          <w:ilvl w:val="0"/>
          <w:numId w:val="23"/>
        </w:numPr>
        <w:spacing w:line="276" w:lineRule="auto"/>
        <w:rPr>
          <w:rFonts w:ascii="Calibri" w:hAnsi="Calibri" w:cs="Times New Roman"/>
          <w:b/>
          <w:bCs/>
          <w:color w:val="4472C4" w:themeColor="accent1"/>
          <w:sz w:val="28"/>
        </w:rPr>
      </w:pPr>
      <w:r w:rsidRPr="00A02FCE">
        <w:rPr>
          <w:color w:val="4472C4" w:themeColor="accent1"/>
          <w:sz w:val="28"/>
          <w:szCs w:val="28"/>
        </w:rPr>
        <w:fldChar w:fldCharType="end"/>
      </w:r>
      <w:hyperlink w:anchor="installingtherepo" w:history="1">
        <w:r w:rsidR="00D31B15" w:rsidRPr="00D31B15">
          <w:rPr>
            <w:rStyle w:val="Hyperlink"/>
            <w:sz w:val="28"/>
            <w:szCs w:val="28"/>
          </w:rPr>
          <w:t>Getting the JWST MA</w:t>
        </w:r>
        <w:r w:rsidR="00452FAE" w:rsidRPr="00D31B15">
          <w:rPr>
            <w:rStyle w:val="Hyperlink"/>
            <w:sz w:val="28"/>
            <w:szCs w:val="28"/>
          </w:rPr>
          <w:t>GIC Package on your Machine</w:t>
        </w:r>
        <w:r w:rsidR="00452FAE" w:rsidRPr="00D31B15">
          <w:rPr>
            <w:rStyle w:val="Hyperlink"/>
            <w:sz w:val="28"/>
            <w:szCs w:val="28"/>
          </w:rPr>
          <w:cr/>
        </w:r>
        <w:bookmarkStart w:id="0" w:name="settingup"/>
      </w:hyperlink>
      <w:r w:rsidR="001548EC" w:rsidRPr="00A02FCE">
        <w:rPr>
          <w:rFonts w:ascii="Calibri" w:hAnsi="Calibri" w:cs="Times New Roman"/>
          <w:bCs/>
          <w:color w:val="4472C4" w:themeColor="accent1"/>
          <w:sz w:val="28"/>
          <w:u w:val="single"/>
        </w:rPr>
        <w:br w:type="page"/>
      </w:r>
    </w:p>
    <w:p w14:paraId="15FD72E9" w14:textId="1582E2E2" w:rsidR="004018AB" w:rsidRPr="008503E8" w:rsidRDefault="00F64D72" w:rsidP="00B02E36">
      <w:pPr>
        <w:pStyle w:val="ListParagraph"/>
        <w:numPr>
          <w:ilvl w:val="0"/>
          <w:numId w:val="2"/>
        </w:numPr>
        <w:spacing w:line="276" w:lineRule="auto"/>
        <w:ind w:left="720" w:hanging="360"/>
        <w:rPr>
          <w:rFonts w:ascii="Calibri" w:hAnsi="Calibri" w:cs="Times New Roman"/>
          <w:b/>
          <w:bCs/>
          <w:sz w:val="28"/>
        </w:rPr>
      </w:pPr>
      <w:r>
        <w:rPr>
          <w:rFonts w:ascii="Calibri" w:hAnsi="Calibri" w:cs="Times New Roman"/>
          <w:b/>
          <w:bCs/>
          <w:sz w:val="28"/>
        </w:rPr>
        <w:lastRenderedPageBreak/>
        <w:t xml:space="preserve">Setting </w:t>
      </w:r>
      <w:r w:rsidR="001D3E01">
        <w:rPr>
          <w:rFonts w:ascii="Calibri" w:hAnsi="Calibri" w:cs="Times New Roman"/>
          <w:b/>
          <w:bCs/>
          <w:sz w:val="28"/>
        </w:rPr>
        <w:t>U</w:t>
      </w:r>
      <w:r>
        <w:rPr>
          <w:rFonts w:ascii="Calibri" w:hAnsi="Calibri" w:cs="Times New Roman"/>
          <w:b/>
          <w:bCs/>
          <w:sz w:val="28"/>
        </w:rPr>
        <w:t>p</w:t>
      </w:r>
    </w:p>
    <w:bookmarkEnd w:id="0"/>
    <w:p w14:paraId="7BEADD0D" w14:textId="77777777" w:rsidR="00D80309" w:rsidRPr="008503E8" w:rsidRDefault="00D80309" w:rsidP="00D80309">
      <w:pPr>
        <w:pStyle w:val="ListParagraph"/>
        <w:spacing w:line="276" w:lineRule="auto"/>
        <w:rPr>
          <w:rFonts w:ascii="Calibri Light" w:hAnsi="Calibri Light" w:cs="Times New Roman"/>
        </w:rPr>
      </w:pPr>
    </w:p>
    <w:p w14:paraId="74771C46" w14:textId="6296275A" w:rsidR="00452FAE" w:rsidRPr="00F66E34" w:rsidRDefault="00F66E34" w:rsidP="00B02E36">
      <w:pPr>
        <w:pStyle w:val="ListParagraph"/>
        <w:numPr>
          <w:ilvl w:val="0"/>
          <w:numId w:val="1"/>
        </w:numPr>
        <w:spacing w:line="276" w:lineRule="auto"/>
        <w:rPr>
          <w:rStyle w:val="Hyperlink"/>
          <w:rFonts w:asciiTheme="majorHAnsi" w:hAnsiTheme="majorHAnsi" w:cs="Menlo"/>
        </w:rPr>
      </w:pPr>
      <w:del w:id="1" w:author="Microsoft Office User" w:date="2018-09-27T09:55:00Z">
        <w:r w:rsidDel="00883F59">
          <w:rPr>
            <w:rFonts w:asciiTheme="majorHAnsi" w:hAnsiTheme="majorHAnsi" w:cs="Menlo"/>
          </w:rPr>
          <w:delText>M ,.?</w:delText>
        </w:r>
      </w:del>
      <w:r w:rsidR="00452FAE" w:rsidRPr="00F66E34">
        <w:rPr>
          <w:rFonts w:asciiTheme="majorHAnsi" w:hAnsiTheme="majorHAnsi" w:cs="Menlo"/>
        </w:rPr>
        <w:t xml:space="preserve">If you have not yet installed the tools, go to </w:t>
      </w:r>
      <w:r w:rsidR="00D31B15" w:rsidRPr="00F66E34">
        <w:rPr>
          <w:rFonts w:asciiTheme="majorHAnsi" w:hAnsiTheme="majorHAnsi" w:cs="Menlo"/>
        </w:rPr>
        <w:fldChar w:fldCharType="begin"/>
      </w:r>
      <w:r w:rsidR="00D31B15" w:rsidRPr="00F66E34">
        <w:rPr>
          <w:rFonts w:asciiTheme="majorHAnsi" w:hAnsiTheme="majorHAnsi" w:cs="Menlo"/>
        </w:rPr>
        <w:instrText xml:space="preserve"> HYPERLINK  \l "installingtherepo" </w:instrText>
      </w:r>
      <w:r w:rsidR="00D31B15" w:rsidRPr="00F66E34">
        <w:rPr>
          <w:rFonts w:asciiTheme="majorHAnsi" w:hAnsiTheme="majorHAnsi" w:cs="Menlo"/>
        </w:rPr>
        <w:fldChar w:fldCharType="separate"/>
      </w:r>
      <w:r w:rsidR="00452FAE" w:rsidRPr="00F66E34">
        <w:rPr>
          <w:rStyle w:val="Hyperlink"/>
          <w:rFonts w:asciiTheme="majorHAnsi" w:hAnsiTheme="majorHAnsi" w:cs="Menlo"/>
        </w:rPr>
        <w:t>Part VIII, “Getting the JWS</w:t>
      </w:r>
      <w:r w:rsidR="00D31B15" w:rsidRPr="00F66E34">
        <w:rPr>
          <w:rStyle w:val="Hyperlink"/>
          <w:rFonts w:asciiTheme="majorHAnsi" w:hAnsiTheme="majorHAnsi" w:cs="Menlo"/>
        </w:rPr>
        <w:t>T MAGIC Package on your Machine”</w:t>
      </w:r>
    </w:p>
    <w:p w14:paraId="6314BDA4" w14:textId="2A4D9AC1" w:rsidR="00FD09B2" w:rsidRPr="00F66E34" w:rsidRDefault="00D31B15" w:rsidP="00F66E34">
      <w:pPr>
        <w:pStyle w:val="ListParagraph"/>
        <w:numPr>
          <w:ilvl w:val="0"/>
          <w:numId w:val="1"/>
        </w:numPr>
        <w:spacing w:line="276" w:lineRule="auto"/>
        <w:rPr>
          <w:rFonts w:ascii="Menlo" w:hAnsi="Menlo" w:cs="Menlo"/>
          <w:sz w:val="22"/>
          <w:szCs w:val="22"/>
        </w:rPr>
      </w:pPr>
      <w:r w:rsidRPr="00F66E34">
        <w:rPr>
          <w:rFonts w:asciiTheme="majorHAnsi" w:hAnsiTheme="majorHAnsi" w:cs="Menlo"/>
        </w:rPr>
        <w:fldChar w:fldCharType="end"/>
      </w:r>
      <w:r w:rsidR="00F66E34" w:rsidRPr="00F66E34">
        <w:rPr>
          <w:rFonts w:asciiTheme="majorHAnsi" w:hAnsiTheme="majorHAnsi" w:cs="Menlo"/>
        </w:rPr>
        <w:t>Check that you are in</w:t>
      </w:r>
      <w:r w:rsidR="00F02798" w:rsidRPr="00F66E34">
        <w:rPr>
          <w:rFonts w:ascii="Calibri Light" w:hAnsi="Calibri Light" w:cs="Menlo"/>
        </w:rPr>
        <w:t xml:space="preserve"> your </w:t>
      </w:r>
      <w:proofErr w:type="spellStart"/>
      <w:r w:rsidR="00F66E34">
        <w:rPr>
          <w:rFonts w:ascii="Calibri Light" w:hAnsi="Calibri Light" w:cs="Menlo"/>
        </w:rPr>
        <w:t>a</w:t>
      </w:r>
      <w:r w:rsidR="00F66E34" w:rsidRPr="00F66E34">
        <w:rPr>
          <w:rFonts w:ascii="Calibri Light" w:hAnsi="Calibri Light" w:cs="Menlo"/>
        </w:rPr>
        <w:t>stroconda</w:t>
      </w:r>
      <w:proofErr w:type="spellEnd"/>
      <w:r w:rsidR="00F66E34">
        <w:rPr>
          <w:rFonts w:ascii="Calibri Light" w:hAnsi="Calibri Light" w:cs="Menlo"/>
        </w:rPr>
        <w:t xml:space="preserve"> environment. For installing </w:t>
      </w:r>
      <w:proofErr w:type="spellStart"/>
      <w:r w:rsidR="00F66E34">
        <w:rPr>
          <w:rFonts w:ascii="Calibri Light" w:hAnsi="Calibri Light" w:cs="Menlo"/>
        </w:rPr>
        <w:t>a</w:t>
      </w:r>
      <w:r w:rsidR="00F02798" w:rsidRPr="00F66E34">
        <w:rPr>
          <w:rFonts w:ascii="Calibri Light" w:hAnsi="Calibri Light" w:cs="Menlo"/>
        </w:rPr>
        <w:t>stroconda</w:t>
      </w:r>
      <w:proofErr w:type="spellEnd"/>
      <w:r w:rsidR="00F02798" w:rsidRPr="00F66E34">
        <w:rPr>
          <w:rFonts w:ascii="Calibri Light" w:hAnsi="Calibri Light" w:cs="Menlo"/>
        </w:rPr>
        <w:t xml:space="preserve"> see: </w:t>
      </w:r>
      <w:hyperlink r:id="rId15" w:history="1">
        <w:r w:rsidRPr="00F66E34">
          <w:rPr>
            <w:rStyle w:val="Hyperlink"/>
            <w:rFonts w:ascii="Calibri Light" w:hAnsi="Calibri Light" w:cs="Menlo"/>
          </w:rPr>
          <w:t>http://stsci-env.readthedocs.io/en/latest/installing_anaconda.html</w:t>
        </w:r>
      </w:hyperlink>
    </w:p>
    <w:p w14:paraId="6627B7C0" w14:textId="2DBC367D" w:rsidR="00452FAE" w:rsidRPr="00FD09B2" w:rsidRDefault="00452FAE" w:rsidP="00FD09B2">
      <w:pPr>
        <w:pStyle w:val="ListParagraph"/>
        <w:numPr>
          <w:ilvl w:val="0"/>
          <w:numId w:val="1"/>
        </w:numPr>
        <w:rPr>
          <w:rFonts w:ascii="Calibri Light" w:hAnsi="Calibri Light" w:cs="Menlo"/>
        </w:rPr>
      </w:pPr>
      <w:r w:rsidRPr="00FD09B2">
        <w:rPr>
          <w:rFonts w:ascii="Calibri Light" w:hAnsi="Calibri Light" w:cs="Times New Roman"/>
        </w:rPr>
        <w:t>Make sure that you have the most up-to-date version of the tools</w:t>
      </w:r>
      <w:r w:rsidR="00FD09B2" w:rsidRPr="00FD09B2">
        <w:rPr>
          <w:rFonts w:ascii="Calibri Light" w:hAnsi="Calibri Light" w:cs="Times New Roman"/>
        </w:rPr>
        <w:t xml:space="preserve"> (pull the most recent version of the tools from the repo)</w:t>
      </w:r>
      <w:r w:rsidR="002F3958" w:rsidRPr="00FD09B2">
        <w:rPr>
          <w:rFonts w:ascii="Calibri Light" w:hAnsi="Calibri Light" w:cs="Times New Roman"/>
        </w:rPr>
        <w:t>:</w:t>
      </w:r>
    </w:p>
    <w:p w14:paraId="1F14A0A3" w14:textId="363B7457" w:rsidR="00452FAE" w:rsidRPr="00BE344F" w:rsidRDefault="00BE344F" w:rsidP="00BE344F">
      <w:pPr>
        <w:pStyle w:val="ListParagraph"/>
        <w:spacing w:line="276" w:lineRule="auto"/>
        <w:ind w:left="1080"/>
        <w:rPr>
          <w:rFonts w:ascii="Menlo" w:hAnsi="Menlo" w:cs="Menlo"/>
          <w:sz w:val="22"/>
          <w:szCs w:val="22"/>
        </w:rPr>
      </w:pPr>
      <w:r>
        <w:rPr>
          <w:rFonts w:ascii="Menlo" w:hAnsi="Menlo" w:cs="Menlo"/>
          <w:sz w:val="22"/>
          <w:shd w:val="clear" w:color="auto" w:fill="E7E6E6" w:themeFill="background2"/>
        </w:rPr>
        <w:t>$ cd /Users/</w:t>
      </w:r>
      <w:r w:rsidR="00F66E34">
        <w:rPr>
          <w:rFonts w:ascii="Menlo" w:hAnsi="Menlo" w:cs="Menlo"/>
          <w:sz w:val="22"/>
          <w:shd w:val="clear" w:color="auto" w:fill="E7E6E6" w:themeFill="background2"/>
        </w:rPr>
        <w:t>&lt;username&gt;</w:t>
      </w:r>
      <w:r>
        <w:rPr>
          <w:rFonts w:ascii="Menlo" w:hAnsi="Menlo" w:cs="Menlo"/>
          <w:sz w:val="22"/>
          <w:shd w:val="clear" w:color="auto" w:fill="E7E6E6" w:themeFill="background2"/>
        </w:rPr>
        <w:t>/</w:t>
      </w:r>
      <w:proofErr w:type="spellStart"/>
      <w:r>
        <w:rPr>
          <w:rFonts w:ascii="Menlo" w:hAnsi="Menlo" w:cs="Menlo"/>
          <w:sz w:val="22"/>
          <w:shd w:val="clear" w:color="auto" w:fill="E7E6E6" w:themeFill="background2"/>
        </w:rPr>
        <w:t>WFSC_guiding</w:t>
      </w:r>
      <w:proofErr w:type="spellEnd"/>
      <w:r>
        <w:rPr>
          <w:rFonts w:ascii="Menlo" w:hAnsi="Menlo" w:cs="Menlo"/>
          <w:sz w:val="22"/>
          <w:shd w:val="clear" w:color="auto" w:fill="E7E6E6" w:themeFill="background2"/>
        </w:rPr>
        <w:t>/tools</w:t>
      </w:r>
    </w:p>
    <w:p w14:paraId="02007225" w14:textId="59D7E159" w:rsidR="00452FAE" w:rsidRPr="00452FAE" w:rsidRDefault="00BE344F" w:rsidP="00452FAE">
      <w:pPr>
        <w:pStyle w:val="ListParagraph"/>
        <w:spacing w:line="276" w:lineRule="auto"/>
        <w:ind w:left="1080"/>
        <w:rPr>
          <w:rFonts w:ascii="Menlo" w:hAnsi="Menlo" w:cs="Menlo"/>
          <w:sz w:val="22"/>
          <w:szCs w:val="22"/>
        </w:rPr>
      </w:pPr>
      <w:r>
        <w:rPr>
          <w:rFonts w:ascii="Menlo" w:hAnsi="Menlo" w:cs="Menlo"/>
          <w:sz w:val="22"/>
          <w:shd w:val="clear" w:color="auto" w:fill="E7E6E6" w:themeFill="background2"/>
        </w:rPr>
        <w:t xml:space="preserve">$ </w:t>
      </w:r>
      <w:proofErr w:type="spellStart"/>
      <w:r>
        <w:rPr>
          <w:rFonts w:ascii="Menlo" w:hAnsi="Menlo" w:cs="Menlo"/>
          <w:sz w:val="22"/>
          <w:shd w:val="clear" w:color="auto" w:fill="E7E6E6" w:themeFill="background2"/>
        </w:rPr>
        <w:t>git</w:t>
      </w:r>
      <w:proofErr w:type="spellEnd"/>
      <w:r>
        <w:rPr>
          <w:rFonts w:ascii="Menlo" w:hAnsi="Menlo" w:cs="Menlo"/>
          <w:sz w:val="22"/>
          <w:shd w:val="clear" w:color="auto" w:fill="E7E6E6" w:themeFill="background2"/>
        </w:rPr>
        <w:t xml:space="preserve"> pull origin master</w:t>
      </w:r>
    </w:p>
    <w:p w14:paraId="0D1A624F" w14:textId="77777777" w:rsidR="00B02E36" w:rsidRPr="008503E8" w:rsidRDefault="00B02E36" w:rsidP="00B02E36">
      <w:pPr>
        <w:spacing w:line="276" w:lineRule="auto"/>
        <w:rPr>
          <w:rFonts w:ascii="Calibri Light" w:hAnsi="Calibri Light"/>
        </w:rPr>
      </w:pPr>
    </w:p>
    <w:p w14:paraId="210A1BE0" w14:textId="21EAF3AA" w:rsidR="0055339C" w:rsidRDefault="001548EC" w:rsidP="00B02E36">
      <w:pPr>
        <w:pStyle w:val="ListParagraph"/>
        <w:numPr>
          <w:ilvl w:val="0"/>
          <w:numId w:val="2"/>
        </w:numPr>
        <w:spacing w:line="276" w:lineRule="auto"/>
        <w:ind w:left="720" w:hanging="360"/>
        <w:rPr>
          <w:rFonts w:ascii="Calibri" w:hAnsi="Calibri" w:cs="Times New Roman"/>
          <w:b/>
          <w:bCs/>
          <w:sz w:val="28"/>
        </w:rPr>
      </w:pPr>
      <w:bookmarkStart w:id="2" w:name="gettingimage"/>
      <w:r>
        <w:rPr>
          <w:rFonts w:ascii="Calibri" w:hAnsi="Calibri" w:cs="Times New Roman"/>
          <w:b/>
          <w:bCs/>
          <w:sz w:val="28"/>
        </w:rPr>
        <w:t>Getting the I</w:t>
      </w:r>
      <w:r w:rsidR="001D3E01">
        <w:rPr>
          <w:rFonts w:ascii="Calibri" w:hAnsi="Calibri" w:cs="Times New Roman"/>
          <w:b/>
          <w:bCs/>
          <w:sz w:val="28"/>
        </w:rPr>
        <w:t>nput I</w:t>
      </w:r>
      <w:r w:rsidR="0055339C">
        <w:rPr>
          <w:rFonts w:ascii="Calibri" w:hAnsi="Calibri" w:cs="Times New Roman"/>
          <w:b/>
          <w:bCs/>
          <w:sz w:val="28"/>
        </w:rPr>
        <w:t>mage</w:t>
      </w:r>
      <w:r w:rsidR="002F3958">
        <w:rPr>
          <w:rFonts w:ascii="Calibri" w:hAnsi="Calibri" w:cs="Times New Roman"/>
          <w:b/>
          <w:bCs/>
          <w:sz w:val="28"/>
        </w:rPr>
        <w:t xml:space="preserve"> from the DAN Server</w:t>
      </w:r>
    </w:p>
    <w:p w14:paraId="14416D51" w14:textId="77777777" w:rsidR="002F3958" w:rsidRPr="002F3958" w:rsidRDefault="002F3958" w:rsidP="002F3958">
      <w:pPr>
        <w:spacing w:line="276" w:lineRule="auto"/>
        <w:ind w:left="360"/>
        <w:rPr>
          <w:rFonts w:ascii="Calibri" w:hAnsi="Calibri"/>
          <w:b/>
          <w:bCs/>
          <w:sz w:val="28"/>
        </w:rPr>
      </w:pPr>
    </w:p>
    <w:bookmarkEnd w:id="2"/>
    <w:p w14:paraId="7E3F22FC" w14:textId="5C630565" w:rsidR="00504A72" w:rsidRDefault="001729F1" w:rsidP="00A02FCE">
      <w:pPr>
        <w:pStyle w:val="ListParagraph"/>
        <w:numPr>
          <w:ilvl w:val="0"/>
          <w:numId w:val="19"/>
        </w:numPr>
        <w:spacing w:line="276" w:lineRule="auto"/>
        <w:rPr>
          <w:rFonts w:asciiTheme="majorHAnsi" w:hAnsiTheme="majorHAnsi" w:cs="Times New Roman"/>
          <w:bCs/>
        </w:rPr>
      </w:pPr>
      <w:r w:rsidRPr="00A02FCE">
        <w:rPr>
          <w:rFonts w:asciiTheme="majorHAnsi" w:hAnsiTheme="majorHAnsi" w:cs="Times New Roman"/>
          <w:bCs/>
        </w:rPr>
        <w:t>To get the NIRCam image</w:t>
      </w:r>
      <w:r w:rsidR="002F3958">
        <w:rPr>
          <w:rFonts w:asciiTheme="majorHAnsi" w:hAnsiTheme="majorHAnsi" w:cs="Times New Roman"/>
          <w:bCs/>
        </w:rPr>
        <w:t>,</w:t>
      </w:r>
      <w:r w:rsidRPr="00A02FCE">
        <w:rPr>
          <w:rFonts w:asciiTheme="majorHAnsi" w:hAnsiTheme="majorHAnsi" w:cs="Times New Roman"/>
          <w:bCs/>
        </w:rPr>
        <w:t xml:space="preserve"> </w:t>
      </w:r>
      <w:r w:rsidR="00EE1DF8">
        <w:rPr>
          <w:rFonts w:asciiTheme="majorHAnsi" w:hAnsiTheme="majorHAnsi" w:cs="Times New Roman"/>
          <w:bCs/>
        </w:rPr>
        <w:t xml:space="preserve">navigate </w:t>
      </w:r>
      <w:r w:rsidR="001D4D80">
        <w:rPr>
          <w:rFonts w:asciiTheme="majorHAnsi" w:hAnsiTheme="majorHAnsi" w:cs="Times New Roman"/>
          <w:bCs/>
        </w:rPr>
        <w:t xml:space="preserve">in the Terminal window </w:t>
      </w:r>
      <w:r w:rsidR="00EE1DF8">
        <w:rPr>
          <w:rFonts w:asciiTheme="majorHAnsi" w:hAnsiTheme="majorHAnsi" w:cs="Times New Roman"/>
          <w:bCs/>
        </w:rPr>
        <w:t>to where you want the files saved</w:t>
      </w:r>
      <w:r w:rsidR="00D26AC5">
        <w:rPr>
          <w:rFonts w:asciiTheme="majorHAnsi" w:hAnsiTheme="majorHAnsi" w:cs="Times New Roman"/>
          <w:bCs/>
        </w:rPr>
        <w:t xml:space="preserve"> (make sure you have already typed </w:t>
      </w:r>
      <w:r w:rsidR="00D26AC5" w:rsidRPr="00D26AC5">
        <w:rPr>
          <w:rFonts w:ascii="Menlo" w:hAnsi="Menlo" w:cs="Menlo"/>
          <w:bCs/>
          <w:sz w:val="22"/>
          <w:szCs w:val="22"/>
        </w:rPr>
        <w:t>bash</w:t>
      </w:r>
      <w:r w:rsidR="00D26AC5">
        <w:rPr>
          <w:rFonts w:asciiTheme="majorHAnsi" w:hAnsiTheme="majorHAnsi" w:cs="Times New Roman"/>
          <w:bCs/>
        </w:rPr>
        <w:t xml:space="preserve"> into the command line</w:t>
      </w:r>
      <w:r w:rsidR="002F3958">
        <w:rPr>
          <w:rFonts w:asciiTheme="majorHAnsi" w:hAnsiTheme="majorHAnsi" w:cs="Times New Roman"/>
          <w:bCs/>
        </w:rPr>
        <w:t>)</w:t>
      </w:r>
      <w:r>
        <w:rPr>
          <w:rFonts w:asciiTheme="majorHAnsi" w:hAnsiTheme="majorHAnsi" w:cs="Times New Roman"/>
          <w:bCs/>
        </w:rPr>
        <w:t>:</w:t>
      </w:r>
    </w:p>
    <w:p w14:paraId="4C2F4F4F" w14:textId="7ECAFF1C" w:rsidR="00B862B2" w:rsidRDefault="00BE344F" w:rsidP="00B862B2">
      <w:pPr>
        <w:pStyle w:val="ListParagraph"/>
        <w:spacing w:line="276" w:lineRule="auto"/>
        <w:ind w:left="1080"/>
        <w:rPr>
          <w:rFonts w:ascii="Menlo" w:hAnsi="Menlo" w:cs="Menlo"/>
          <w:sz w:val="22"/>
          <w:shd w:val="clear" w:color="auto" w:fill="E7E6E6" w:themeFill="background2"/>
        </w:rPr>
      </w:pPr>
      <w:r>
        <w:rPr>
          <w:rFonts w:ascii="Menlo" w:hAnsi="Menlo" w:cs="Menlo"/>
          <w:sz w:val="22"/>
          <w:shd w:val="clear" w:color="auto" w:fill="E7E6E6" w:themeFill="background2"/>
        </w:rPr>
        <w:t xml:space="preserve">$ cd </w:t>
      </w:r>
      <w:r w:rsidR="00B862B2">
        <w:rPr>
          <w:rFonts w:ascii="Menlo" w:hAnsi="Menlo" w:cs="Menlo"/>
          <w:sz w:val="22"/>
          <w:shd w:val="clear" w:color="auto" w:fill="E7E6E6" w:themeFill="background2"/>
        </w:rPr>
        <w:t>/data/</w:t>
      </w:r>
      <w:proofErr w:type="spellStart"/>
      <w:r w:rsidR="00B862B2">
        <w:rPr>
          <w:rFonts w:ascii="Menlo" w:hAnsi="Menlo" w:cs="Menlo"/>
          <w:sz w:val="22"/>
          <w:shd w:val="clear" w:color="auto" w:fill="E7E6E6" w:themeFill="background2"/>
        </w:rPr>
        <w:t>jwst</w:t>
      </w:r>
      <w:proofErr w:type="spellEnd"/>
      <w:r w:rsidR="00B862B2">
        <w:rPr>
          <w:rFonts w:ascii="Menlo" w:hAnsi="Menlo" w:cs="Menlo"/>
          <w:sz w:val="22"/>
          <w:shd w:val="clear" w:color="auto" w:fill="E7E6E6" w:themeFill="background2"/>
        </w:rPr>
        <w:t>/</w:t>
      </w:r>
      <w:proofErr w:type="spellStart"/>
      <w:r w:rsidR="00B862B2">
        <w:rPr>
          <w:rFonts w:ascii="Menlo" w:hAnsi="Menlo" w:cs="Menlo"/>
          <w:sz w:val="22"/>
          <w:shd w:val="clear" w:color="auto" w:fill="E7E6E6" w:themeFill="background2"/>
        </w:rPr>
        <w:t>wss</w:t>
      </w:r>
      <w:proofErr w:type="spellEnd"/>
      <w:r w:rsidR="00B862B2">
        <w:rPr>
          <w:rFonts w:ascii="Menlo" w:hAnsi="Menlo" w:cs="Menlo"/>
          <w:sz w:val="22"/>
          <w:shd w:val="clear" w:color="auto" w:fill="E7E6E6" w:themeFill="background2"/>
        </w:rPr>
        <w:t>/shadow/</w:t>
      </w:r>
      <w:proofErr w:type="spellStart"/>
      <w:r w:rsidR="00B862B2">
        <w:rPr>
          <w:rFonts w:ascii="Menlo" w:hAnsi="Menlo" w:cs="Menlo"/>
          <w:sz w:val="22"/>
          <w:shd w:val="clear" w:color="auto" w:fill="E7E6E6" w:themeFill="background2"/>
        </w:rPr>
        <w:t>calSci</w:t>
      </w:r>
      <w:proofErr w:type="spellEnd"/>
      <w:r w:rsidR="00B862B2">
        <w:rPr>
          <w:rFonts w:ascii="Menlo" w:hAnsi="Menlo" w:cs="Menlo"/>
          <w:sz w:val="22"/>
          <w:shd w:val="clear" w:color="auto" w:fill="E7E6E6" w:themeFill="background2"/>
        </w:rPr>
        <w:t>/data</w:t>
      </w:r>
      <w:bookmarkStart w:id="3" w:name="_GoBack"/>
      <w:bookmarkEnd w:id="3"/>
    </w:p>
    <w:p w14:paraId="4BE6896C" w14:textId="6632CE85" w:rsidR="00B862B2" w:rsidRPr="00B862B2" w:rsidRDefault="00B862B2" w:rsidP="00B862B2">
      <w:pPr>
        <w:pStyle w:val="ListParagraph"/>
        <w:spacing w:line="276" w:lineRule="auto"/>
        <w:ind w:left="1080"/>
        <w:rPr>
          <w:rFonts w:ascii="Menlo" w:hAnsi="Menlo" w:cs="Menlo"/>
          <w:sz w:val="22"/>
          <w:shd w:val="clear" w:color="auto" w:fill="E7E6E6" w:themeFill="background2"/>
        </w:rPr>
      </w:pPr>
      <w:r>
        <w:rPr>
          <w:rFonts w:ascii="Menlo" w:hAnsi="Menlo" w:cs="Menlo"/>
          <w:sz w:val="22"/>
          <w:shd w:val="clear" w:color="auto" w:fill="E7E6E6" w:themeFill="background2"/>
        </w:rPr>
        <w:t>$ ls</w:t>
      </w:r>
    </w:p>
    <w:p w14:paraId="4CA9D5AC" w14:textId="768AF504" w:rsidR="00B862B2" w:rsidRPr="00B862B2" w:rsidRDefault="00B862B2" w:rsidP="00A02FCE">
      <w:pPr>
        <w:pStyle w:val="ListParagraph"/>
        <w:numPr>
          <w:ilvl w:val="0"/>
          <w:numId w:val="19"/>
        </w:numPr>
        <w:spacing w:line="276" w:lineRule="auto"/>
        <w:rPr>
          <w:rFonts w:asciiTheme="majorHAnsi" w:hAnsiTheme="majorHAnsi" w:cs="Times New Roman"/>
          <w:bCs/>
          <w:sz w:val="28"/>
        </w:rPr>
      </w:pPr>
      <w:r>
        <w:rPr>
          <w:rFonts w:asciiTheme="majorHAnsi" w:hAnsiTheme="majorHAnsi" w:cs="Menlo"/>
          <w:bCs/>
        </w:rPr>
        <w:t xml:space="preserve">Confirm with WSS Optics Sim that the files in this location are the correct files for this commissioning activity. </w:t>
      </w:r>
    </w:p>
    <w:p w14:paraId="1E6F39A6" w14:textId="14EF0610" w:rsidR="00B862B2" w:rsidRPr="004926F2" w:rsidRDefault="00B862B2" w:rsidP="00B862B2">
      <w:pPr>
        <w:pStyle w:val="ListParagraph"/>
        <w:numPr>
          <w:ilvl w:val="0"/>
          <w:numId w:val="19"/>
        </w:numPr>
        <w:spacing w:line="276" w:lineRule="auto"/>
        <w:rPr>
          <w:rFonts w:asciiTheme="majorHAnsi" w:hAnsiTheme="majorHAnsi" w:cs="Times New Roman"/>
          <w:bCs/>
        </w:rPr>
      </w:pPr>
      <w:r>
        <w:rPr>
          <w:rFonts w:asciiTheme="majorHAnsi" w:hAnsiTheme="majorHAnsi" w:cs="Menlo"/>
          <w:bCs/>
        </w:rPr>
        <w:t>If all of the files are correct</w:t>
      </w:r>
      <w:r w:rsidR="00F66E34">
        <w:rPr>
          <w:rFonts w:asciiTheme="majorHAnsi" w:hAnsiTheme="majorHAnsi" w:cs="Menlo"/>
          <w:bCs/>
        </w:rPr>
        <w:t xml:space="preserve"> (check with WSS)</w:t>
      </w:r>
      <w:r>
        <w:rPr>
          <w:rFonts w:asciiTheme="majorHAnsi" w:hAnsiTheme="majorHAnsi" w:cs="Menlo"/>
          <w:bCs/>
        </w:rPr>
        <w:t>, copy all of the images to</w:t>
      </w:r>
      <w:r w:rsidRPr="004926F2">
        <w:rPr>
          <w:rFonts w:asciiTheme="majorHAnsi" w:hAnsiTheme="majorHAnsi" w:cs="Menlo"/>
          <w:bCs/>
        </w:rPr>
        <w:t xml:space="preserve"> </w:t>
      </w:r>
      <w:r w:rsidR="009E0AA8">
        <w:rPr>
          <w:rFonts w:asciiTheme="majorHAnsi" w:hAnsiTheme="majorHAnsi" w:cs="Menlo"/>
          <w:bCs/>
        </w:rPr>
        <w:t>a</w:t>
      </w:r>
      <w:r w:rsidRPr="004926F2">
        <w:rPr>
          <w:rFonts w:asciiTheme="majorHAnsi" w:hAnsiTheme="majorHAnsi" w:cs="Menlo"/>
          <w:bCs/>
        </w:rPr>
        <w:t xml:space="preserve"> </w:t>
      </w:r>
      <w:r>
        <w:rPr>
          <w:rFonts w:asciiTheme="majorHAnsi" w:hAnsiTheme="majorHAnsi" w:cs="Menlo"/>
          <w:bCs/>
        </w:rPr>
        <w:t>WFR</w:t>
      </w:r>
      <w:r w:rsidR="009E0AA8">
        <w:rPr>
          <w:rFonts w:asciiTheme="majorHAnsi" w:hAnsiTheme="majorHAnsi" w:cs="Menlo"/>
          <w:bCs/>
        </w:rPr>
        <w:t>September</w:t>
      </w:r>
      <w:r>
        <w:rPr>
          <w:rFonts w:asciiTheme="majorHAnsi" w:hAnsiTheme="majorHAnsi" w:cs="Menlo"/>
          <w:bCs/>
        </w:rPr>
        <w:t>2018</w:t>
      </w:r>
      <w:r w:rsidRPr="004926F2">
        <w:rPr>
          <w:rFonts w:asciiTheme="majorHAnsi" w:hAnsiTheme="majorHAnsi" w:cs="Menlo"/>
          <w:bCs/>
        </w:rPr>
        <w:t xml:space="preserve"> folder</w:t>
      </w:r>
      <w:r w:rsidR="009E0AA8">
        <w:rPr>
          <w:rFonts w:asciiTheme="majorHAnsi" w:hAnsiTheme="majorHAnsi" w:cs="Menlo"/>
          <w:bCs/>
        </w:rPr>
        <w:t xml:space="preserve"> (create this if it does not exist)</w:t>
      </w:r>
      <w:r>
        <w:rPr>
          <w:rFonts w:asciiTheme="majorHAnsi" w:hAnsiTheme="majorHAnsi" w:cs="Menlo"/>
          <w:bCs/>
        </w:rPr>
        <w:t>.</w:t>
      </w:r>
    </w:p>
    <w:p w14:paraId="46B73144" w14:textId="45C21EF0" w:rsidR="00D26AC5" w:rsidRDefault="00BE344F" w:rsidP="00B862B2">
      <w:pPr>
        <w:pStyle w:val="ListParagraph"/>
        <w:spacing w:line="276" w:lineRule="auto"/>
        <w:ind w:left="1080"/>
        <w:rPr>
          <w:rFonts w:ascii="Menlo" w:hAnsi="Menlo" w:cs="Menlo"/>
          <w:sz w:val="22"/>
          <w:shd w:val="clear" w:color="auto" w:fill="E7E6E6" w:themeFill="background2"/>
        </w:rPr>
      </w:pPr>
      <w:r>
        <w:rPr>
          <w:rFonts w:ascii="Menlo" w:hAnsi="Menlo" w:cs="Menlo"/>
          <w:sz w:val="22"/>
          <w:shd w:val="clear" w:color="auto" w:fill="E7E6E6" w:themeFill="background2"/>
        </w:rPr>
        <w:t xml:space="preserve">$ </w:t>
      </w:r>
      <w:proofErr w:type="spellStart"/>
      <w:r w:rsidR="00F66E34">
        <w:rPr>
          <w:rFonts w:ascii="Menlo" w:hAnsi="Menlo" w:cs="Menlo"/>
          <w:sz w:val="22"/>
          <w:shd w:val="clear" w:color="auto" w:fill="E7E6E6" w:themeFill="background2"/>
        </w:rPr>
        <w:t>cp</w:t>
      </w:r>
      <w:proofErr w:type="spellEnd"/>
      <w:r w:rsidR="00F66E34">
        <w:rPr>
          <w:rFonts w:ascii="Menlo" w:hAnsi="Menlo" w:cs="Menlo"/>
          <w:sz w:val="22"/>
          <w:shd w:val="clear" w:color="auto" w:fill="E7E6E6" w:themeFill="background2"/>
        </w:rPr>
        <w:t xml:space="preserve"> * /Users/&lt;username&gt;</w:t>
      </w:r>
      <w:r w:rsidR="00B862B2">
        <w:rPr>
          <w:rFonts w:ascii="Menlo" w:hAnsi="Menlo" w:cs="Menlo"/>
          <w:sz w:val="22"/>
          <w:shd w:val="clear" w:color="auto" w:fill="E7E6E6" w:themeFill="background2"/>
        </w:rPr>
        <w:t>/</w:t>
      </w:r>
      <w:proofErr w:type="spellStart"/>
      <w:r w:rsidR="00B862B2">
        <w:rPr>
          <w:rFonts w:ascii="Menlo" w:hAnsi="Menlo" w:cs="Menlo"/>
          <w:sz w:val="22"/>
          <w:shd w:val="clear" w:color="auto" w:fill="E7E6E6" w:themeFill="background2"/>
        </w:rPr>
        <w:t>WFSC_guiding</w:t>
      </w:r>
      <w:proofErr w:type="spellEnd"/>
      <w:r w:rsidR="00B862B2">
        <w:rPr>
          <w:rFonts w:ascii="Menlo" w:hAnsi="Menlo" w:cs="Menlo"/>
          <w:sz w:val="22"/>
          <w:shd w:val="clear" w:color="auto" w:fill="E7E6E6" w:themeFill="background2"/>
        </w:rPr>
        <w:t>/WFR</w:t>
      </w:r>
      <w:r w:rsidR="009E0AA8">
        <w:rPr>
          <w:rFonts w:ascii="Menlo" w:hAnsi="Menlo" w:cs="Menlo"/>
          <w:sz w:val="22"/>
          <w:shd w:val="clear" w:color="auto" w:fill="E7E6E6" w:themeFill="background2"/>
        </w:rPr>
        <w:t>September</w:t>
      </w:r>
      <w:r w:rsidR="00B862B2">
        <w:rPr>
          <w:rFonts w:ascii="Menlo" w:hAnsi="Menlo" w:cs="Menlo"/>
          <w:sz w:val="22"/>
          <w:shd w:val="clear" w:color="auto" w:fill="E7E6E6" w:themeFill="background2"/>
        </w:rPr>
        <w:t>2018/</w:t>
      </w:r>
      <w:proofErr w:type="spellStart"/>
      <w:proofErr w:type="gramStart"/>
      <w:r w:rsidR="00B862B2">
        <w:rPr>
          <w:rFonts w:ascii="Menlo" w:hAnsi="Menlo" w:cs="Menlo"/>
          <w:sz w:val="22"/>
          <w:shd w:val="clear" w:color="auto" w:fill="E7E6E6" w:themeFill="background2"/>
        </w:rPr>
        <w:t>ote</w:t>
      </w:r>
      <w:proofErr w:type="spellEnd"/>
      <w:r w:rsidR="00B862B2">
        <w:rPr>
          <w:rFonts w:ascii="Menlo" w:hAnsi="Menlo" w:cs="Menlo"/>
          <w:sz w:val="22"/>
          <w:shd w:val="clear" w:color="auto" w:fill="E7E6E6" w:themeFill="background2"/>
        </w:rPr>
        <w:t>{</w:t>
      </w:r>
      <w:proofErr w:type="gramEnd"/>
      <w:r w:rsidR="00B862B2">
        <w:rPr>
          <w:rFonts w:ascii="Menlo" w:hAnsi="Menlo" w:cs="Menlo"/>
          <w:sz w:val="22"/>
          <w:shd w:val="clear" w:color="auto" w:fill="E7E6E6" w:themeFill="background2"/>
        </w:rPr>
        <w:t xml:space="preserve">#}  </w:t>
      </w:r>
    </w:p>
    <w:p w14:paraId="107328E6" w14:textId="014CA7DF" w:rsidR="00F66E34" w:rsidRPr="00F66E34" w:rsidRDefault="00F66E34" w:rsidP="00B862B2">
      <w:pPr>
        <w:pStyle w:val="ListParagraph"/>
        <w:spacing w:line="276" w:lineRule="auto"/>
        <w:ind w:left="1080"/>
        <w:rPr>
          <w:rFonts w:asciiTheme="majorHAnsi" w:hAnsiTheme="majorHAnsi" w:cs="Times New Roman"/>
          <w:bCs/>
        </w:rPr>
      </w:pPr>
      <w:r>
        <w:rPr>
          <w:rFonts w:asciiTheme="majorHAnsi" w:hAnsiTheme="majorHAnsi" w:cs="Menlo"/>
          <w:bCs/>
        </w:rPr>
        <w:t>If there are multiple files, you want to choose the file where the image has the PSFs in the configuration that you are expecting, this is usually the last image (you can check this by looking at the file names). If you still aren’t sure, check with WSS or WF Ops.</w:t>
      </w:r>
    </w:p>
    <w:p w14:paraId="146C06F4" w14:textId="77777777" w:rsidR="0055339C" w:rsidRPr="008503E8" w:rsidRDefault="0055339C" w:rsidP="0055339C">
      <w:pPr>
        <w:pBdr>
          <w:bottom w:val="single" w:sz="6" w:space="1" w:color="auto"/>
        </w:pBdr>
        <w:spacing w:line="276" w:lineRule="auto"/>
        <w:rPr>
          <w:rFonts w:ascii="Calibri Light" w:hAnsi="Calibri Light"/>
        </w:rPr>
      </w:pPr>
    </w:p>
    <w:p w14:paraId="20C51CD7" w14:textId="77777777" w:rsidR="0055339C" w:rsidRPr="00A02FCE" w:rsidRDefault="0055339C" w:rsidP="00A02FCE">
      <w:pPr>
        <w:spacing w:line="276" w:lineRule="auto"/>
        <w:rPr>
          <w:rFonts w:ascii="Calibri" w:hAnsi="Calibri"/>
          <w:b/>
          <w:bCs/>
        </w:rPr>
      </w:pPr>
    </w:p>
    <w:p w14:paraId="483A18EF" w14:textId="25AE76BC" w:rsidR="008E08CF" w:rsidRPr="008503E8" w:rsidRDefault="008E08CF" w:rsidP="00B02E36">
      <w:pPr>
        <w:pStyle w:val="ListParagraph"/>
        <w:numPr>
          <w:ilvl w:val="0"/>
          <w:numId w:val="2"/>
        </w:numPr>
        <w:spacing w:line="276" w:lineRule="auto"/>
        <w:ind w:left="720" w:hanging="360"/>
        <w:rPr>
          <w:rFonts w:ascii="Calibri" w:hAnsi="Calibri" w:cs="Times New Roman"/>
          <w:b/>
          <w:bCs/>
          <w:sz w:val="28"/>
        </w:rPr>
      </w:pPr>
      <w:bookmarkStart w:id="4" w:name="selectingstars"/>
      <w:r w:rsidRPr="008503E8">
        <w:rPr>
          <w:rFonts w:ascii="Calibri" w:hAnsi="Calibri" w:cs="Times New Roman"/>
          <w:b/>
          <w:bCs/>
          <w:sz w:val="28"/>
        </w:rPr>
        <w:t xml:space="preserve">Selecting Guide &amp; Reference Stars for an </w:t>
      </w:r>
      <w:r w:rsidR="001548EC">
        <w:rPr>
          <w:rFonts w:ascii="Calibri" w:hAnsi="Calibri" w:cs="Times New Roman"/>
          <w:b/>
          <w:bCs/>
          <w:sz w:val="28"/>
        </w:rPr>
        <w:t>I</w:t>
      </w:r>
      <w:r w:rsidRPr="008503E8">
        <w:rPr>
          <w:rFonts w:ascii="Calibri" w:hAnsi="Calibri" w:cs="Times New Roman"/>
          <w:b/>
          <w:bCs/>
          <w:sz w:val="28"/>
        </w:rPr>
        <w:t xml:space="preserve">nput </w:t>
      </w:r>
      <w:del w:id="5" w:author="Microsoft Office User" w:date="2018-09-27T09:06:00Z">
        <w:r w:rsidRPr="008503E8" w:rsidDel="00FD4BA6">
          <w:rPr>
            <w:rFonts w:ascii="Calibri" w:hAnsi="Calibri" w:cs="Times New Roman"/>
            <w:b/>
            <w:bCs/>
            <w:sz w:val="28"/>
          </w:rPr>
          <w:delText xml:space="preserve">NIRCam </w:delText>
        </w:r>
      </w:del>
      <w:r w:rsidRPr="008503E8">
        <w:rPr>
          <w:rFonts w:ascii="Calibri" w:hAnsi="Calibri" w:cs="Times New Roman"/>
          <w:b/>
          <w:bCs/>
          <w:sz w:val="28"/>
        </w:rPr>
        <w:t>Image</w:t>
      </w:r>
    </w:p>
    <w:bookmarkEnd w:id="4"/>
    <w:p w14:paraId="7C2F26CB" w14:textId="77777777" w:rsidR="00D80309" w:rsidRPr="008503E8" w:rsidRDefault="00D80309" w:rsidP="00D80309">
      <w:pPr>
        <w:pStyle w:val="ListParagraph"/>
        <w:spacing w:line="276" w:lineRule="auto"/>
        <w:rPr>
          <w:rFonts w:ascii="Calibri Light" w:hAnsi="Calibri Light" w:cs="Times New Roman"/>
        </w:rPr>
      </w:pPr>
    </w:p>
    <w:p w14:paraId="4608CD5E" w14:textId="4FA50093" w:rsidR="00B522D2" w:rsidRPr="00A141CB" w:rsidRDefault="00F66E34" w:rsidP="00A141CB">
      <w:pPr>
        <w:pStyle w:val="ListParagraph"/>
        <w:numPr>
          <w:ilvl w:val="0"/>
          <w:numId w:val="25"/>
        </w:numPr>
        <w:spacing w:line="276" w:lineRule="auto"/>
        <w:rPr>
          <w:rFonts w:ascii="Calibri Light" w:hAnsi="Calibri Light" w:cs="Menlo"/>
        </w:rPr>
      </w:pPr>
      <w:r>
        <w:rPr>
          <w:rFonts w:ascii="Calibri Light" w:hAnsi="Calibri Light" w:cs="Times New Roman"/>
        </w:rPr>
        <w:t xml:space="preserve">Once you are in the </w:t>
      </w:r>
      <w:proofErr w:type="spellStart"/>
      <w:r>
        <w:rPr>
          <w:rFonts w:ascii="Calibri Light" w:hAnsi="Calibri Light" w:cs="Times New Roman"/>
        </w:rPr>
        <w:t>astroconda</w:t>
      </w:r>
      <w:proofErr w:type="spellEnd"/>
      <w:r>
        <w:rPr>
          <w:rFonts w:ascii="Calibri Light" w:hAnsi="Calibri Light" w:cs="Times New Roman"/>
        </w:rPr>
        <w:t xml:space="preserve"> environment, s</w:t>
      </w:r>
      <w:r w:rsidR="007B2A1A">
        <w:rPr>
          <w:rFonts w:ascii="Calibri Light" w:hAnsi="Calibri Light" w:cs="Times New Roman"/>
        </w:rPr>
        <w:t xml:space="preserve">tart an </w:t>
      </w:r>
      <w:proofErr w:type="spellStart"/>
      <w:r w:rsidR="00B522D2" w:rsidRPr="00A141CB">
        <w:rPr>
          <w:rFonts w:ascii="Calibri Light" w:hAnsi="Calibri Light" w:cs="Times New Roman"/>
        </w:rPr>
        <w:t>IPython</w:t>
      </w:r>
      <w:proofErr w:type="spellEnd"/>
      <w:r w:rsidR="00913AAC">
        <w:rPr>
          <w:rFonts w:ascii="Calibri Light" w:hAnsi="Calibri Light" w:cs="Times New Roman"/>
        </w:rPr>
        <w:t xml:space="preserve"> </w:t>
      </w:r>
      <w:r w:rsidR="007B2A1A">
        <w:rPr>
          <w:rFonts w:ascii="Calibri Light" w:hAnsi="Calibri Light" w:cs="Times New Roman"/>
        </w:rPr>
        <w:t xml:space="preserve">session </w:t>
      </w:r>
      <w:r w:rsidR="00913AAC">
        <w:rPr>
          <w:rFonts w:ascii="Calibri Light" w:hAnsi="Calibri Light" w:cs="Times New Roman"/>
        </w:rPr>
        <w:t>and launch the main GUI:</w:t>
      </w:r>
    </w:p>
    <w:p w14:paraId="5ABB6371" w14:textId="4A6958E0" w:rsidR="00B522D2" w:rsidRDefault="00BE344F" w:rsidP="00BA1E1A">
      <w:pPr>
        <w:ind w:left="1440"/>
        <w:rPr>
          <w:rFonts w:ascii="Menlo" w:hAnsi="Menlo" w:cs="Menlo"/>
          <w:sz w:val="22"/>
          <w:szCs w:val="22"/>
        </w:rPr>
      </w:pPr>
      <w:r>
        <w:rPr>
          <w:rFonts w:ascii="Menlo" w:hAnsi="Menlo" w:cs="Menlo"/>
          <w:sz w:val="22"/>
          <w:shd w:val="clear" w:color="auto" w:fill="E7E6E6" w:themeFill="background2"/>
        </w:rPr>
        <w:t xml:space="preserve">$ </w:t>
      </w:r>
      <w:proofErr w:type="spellStart"/>
      <w:r>
        <w:rPr>
          <w:rFonts w:ascii="Menlo" w:hAnsi="Menlo" w:cs="Menlo"/>
          <w:sz w:val="22"/>
          <w:shd w:val="clear" w:color="auto" w:fill="E7E6E6" w:themeFill="background2"/>
        </w:rPr>
        <w:t>ipython</w:t>
      </w:r>
      <w:proofErr w:type="spellEnd"/>
    </w:p>
    <w:p w14:paraId="40914A11" w14:textId="77777777" w:rsidR="0018797A" w:rsidRDefault="0018797A" w:rsidP="00BA1E1A">
      <w:pPr>
        <w:ind w:left="1440"/>
        <w:rPr>
          <w:rFonts w:ascii="Menlo" w:hAnsi="Menlo" w:cs="Menlo"/>
          <w:sz w:val="22"/>
          <w:szCs w:val="22"/>
        </w:rPr>
      </w:pPr>
    </w:p>
    <w:p w14:paraId="400751CF" w14:textId="37890AF3" w:rsidR="00913AAC" w:rsidRDefault="00913AAC" w:rsidP="0098243C">
      <w:pPr>
        <w:ind w:left="360" w:firstLine="720"/>
        <w:rPr>
          <w:rFonts w:ascii="Menlo" w:hAnsi="Menlo" w:cs="Menlo"/>
          <w:sz w:val="22"/>
          <w:szCs w:val="22"/>
        </w:rPr>
      </w:pPr>
      <w:r w:rsidRPr="008503E8">
        <w:rPr>
          <w:noProof/>
        </w:rPr>
        <mc:AlternateContent>
          <mc:Choice Requires="wps">
            <w:drawing>
              <wp:inline distT="0" distB="0" distL="0" distR="0" wp14:anchorId="1F75F03C" wp14:editId="0A8DED1D">
                <wp:extent cx="5486400" cy="581962"/>
                <wp:effectExtent l="0" t="0" r="25400" b="27940"/>
                <wp:docPr id="11" name="Text Box 11"/>
                <wp:cNvGraphicFramePr/>
                <a:graphic xmlns:a="http://schemas.openxmlformats.org/drawingml/2006/main">
                  <a:graphicData uri="http://schemas.microsoft.com/office/word/2010/wordprocessingShape">
                    <wps:wsp>
                      <wps:cNvSpPr txBox="1"/>
                      <wps:spPr>
                        <a:xfrm>
                          <a:off x="0" y="0"/>
                          <a:ext cx="5486400" cy="581962"/>
                        </a:xfrm>
                        <a:prstGeom prst="rect">
                          <a:avLst/>
                        </a:prstGeom>
                        <a:solidFill>
                          <a:schemeClr val="accent5">
                            <a:lumMod val="20000"/>
                            <a:lumOff val="80000"/>
                          </a:schemeClr>
                        </a:solidFill>
                        <a:ln>
                          <a:solidFill>
                            <a:schemeClr val="accent5"/>
                          </a:solidFill>
                        </a:ln>
                        <a:effectLst/>
                      </wps:spPr>
                      <wps:style>
                        <a:lnRef idx="0">
                          <a:schemeClr val="accent1"/>
                        </a:lnRef>
                        <a:fillRef idx="0">
                          <a:schemeClr val="accent1"/>
                        </a:fillRef>
                        <a:effectRef idx="0">
                          <a:schemeClr val="accent1"/>
                        </a:effectRef>
                        <a:fontRef idx="minor">
                          <a:schemeClr val="dk1"/>
                        </a:fontRef>
                      </wps:style>
                      <wps:txbx>
                        <w:txbxContent>
                          <w:p w14:paraId="73DA375B" w14:textId="77777777" w:rsidR="000B4201" w:rsidRDefault="000B4201" w:rsidP="00913AAC">
                            <w:pPr>
                              <w:rPr>
                                <w:rFonts w:ascii="Menlo" w:hAnsi="Menlo" w:cs="Menlo"/>
                                <w:color w:val="2E74B5" w:themeColor="accent5" w:themeShade="BF"/>
                                <w:sz w:val="22"/>
                              </w:rPr>
                            </w:pPr>
                            <w:r>
                              <w:rPr>
                                <w:rFonts w:ascii="Menlo" w:hAnsi="Menlo" w:cs="Menlo"/>
                                <w:color w:val="2E74B5" w:themeColor="accent5" w:themeShade="BF"/>
                                <w:sz w:val="22"/>
                              </w:rPr>
                              <w:t xml:space="preserve">In [1]: import </w:t>
                            </w:r>
                            <w:proofErr w:type="spellStart"/>
                            <w:r>
                              <w:rPr>
                                <w:rFonts w:ascii="Menlo" w:hAnsi="Menlo" w:cs="Menlo"/>
                                <w:color w:val="2E74B5" w:themeColor="accent5" w:themeShade="BF"/>
                                <w:sz w:val="22"/>
                              </w:rPr>
                              <w:t>jwst_magic</w:t>
                            </w:r>
                            <w:proofErr w:type="spellEnd"/>
                          </w:p>
                          <w:p w14:paraId="158A9100" w14:textId="77777777" w:rsidR="000B4201" w:rsidRDefault="000B4201" w:rsidP="00913AAC">
                            <w:pPr>
                              <w:rPr>
                                <w:rFonts w:ascii="Menlo" w:hAnsi="Menlo" w:cs="Menlo"/>
                                <w:color w:val="2E74B5" w:themeColor="accent5" w:themeShade="BF"/>
                                <w:sz w:val="22"/>
                              </w:rPr>
                            </w:pPr>
                          </w:p>
                          <w:p w14:paraId="7FE9790C" w14:textId="77777777" w:rsidR="000B4201" w:rsidRPr="00452FAE" w:rsidRDefault="000B4201" w:rsidP="00913AAC">
                            <w:pPr>
                              <w:rPr>
                                <w:rFonts w:ascii="Menlo" w:hAnsi="Menlo" w:cs="Menlo"/>
                                <w:color w:val="2E74B5" w:themeColor="accent5" w:themeShade="BF"/>
                                <w:sz w:val="22"/>
                              </w:rPr>
                            </w:pPr>
                            <w:r>
                              <w:rPr>
                                <w:rFonts w:ascii="Menlo" w:hAnsi="Menlo" w:cs="Menlo"/>
                                <w:color w:val="2E74B5" w:themeColor="accent5" w:themeShade="BF"/>
                                <w:sz w:val="22"/>
                              </w:rPr>
                              <w:t xml:space="preserve">In [2]: </w:t>
                            </w:r>
                            <w:proofErr w:type="spellStart"/>
                            <w:r>
                              <w:rPr>
                                <w:rFonts w:ascii="Menlo" w:hAnsi="Menlo" w:cs="Menlo"/>
                                <w:color w:val="2E74B5" w:themeColor="accent5" w:themeShade="BF"/>
                                <w:sz w:val="22"/>
                              </w:rPr>
                              <w:t>jwst_magic.run_tool_</w:t>
                            </w:r>
                            <w:proofErr w:type="gramStart"/>
                            <w:r>
                              <w:rPr>
                                <w:rFonts w:ascii="Menlo" w:hAnsi="Menlo" w:cs="Menlo"/>
                                <w:color w:val="2E74B5" w:themeColor="accent5" w:themeShade="BF"/>
                                <w:sz w:val="22"/>
                              </w:rPr>
                              <w:t>GUI</w:t>
                            </w:r>
                            <w:proofErr w:type="spellEnd"/>
                            <w:r>
                              <w:rPr>
                                <w:rFonts w:ascii="Menlo" w:hAnsi="Menlo" w:cs="Menlo"/>
                                <w:color w:val="2E74B5" w:themeColor="accent5" w:themeShade="BF"/>
                                <w:sz w:val="22"/>
                              </w:rPr>
                              <w:t>(</w:t>
                            </w:r>
                            <w:proofErr w:type="gramEnd"/>
                            <w:r>
                              <w:rPr>
                                <w:rFonts w:ascii="Menlo" w:hAnsi="Menlo" w:cs="Menlo"/>
                                <w:color w:val="2E74B5" w:themeColor="accent5" w:themeShade="BF"/>
                                <w:sz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F75F03C" id="Text Box 11" o:spid="_x0000_s1027" type="#_x0000_t202" style="width:6in;height:45.8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" fillcolor="#deeaf6 [664]" strokecolor="#5b9bd5 [3208]">
                <v:textbox>
                  <w:txbxContent>
                    <w:p w14:paraId="73DA375B" w14:textId="77777777" w:rsidR="000B4201" w:rsidRDefault="000B4201" w:rsidP="00913AAC">
                      <w:pPr>
                        <w:rPr>
                          <w:rFonts w:ascii="Menlo" w:hAnsi="Menlo" w:cs="Menlo"/>
                          <w:color w:val="2E74B5" w:themeColor="accent5" w:themeShade="BF"/>
                          <w:sz w:val="22"/>
                        </w:rPr>
                      </w:pPr>
                      <w:r>
                        <w:rPr>
                          <w:rFonts w:ascii="Menlo" w:hAnsi="Menlo" w:cs="Menlo"/>
                          <w:color w:val="2E74B5" w:themeColor="accent5" w:themeShade="BF"/>
                          <w:sz w:val="22"/>
                        </w:rPr>
                        <w:t xml:space="preserve">In [1]: import </w:t>
                      </w:r>
                      <w:proofErr w:type="spellStart"/>
                      <w:r>
                        <w:rPr>
                          <w:rFonts w:ascii="Menlo" w:hAnsi="Menlo" w:cs="Menlo"/>
                          <w:color w:val="2E74B5" w:themeColor="accent5" w:themeShade="BF"/>
                          <w:sz w:val="22"/>
                        </w:rPr>
                        <w:t>jwst_magic</w:t>
                      </w:r>
                      <w:proofErr w:type="spellEnd"/>
                    </w:p>
                    <w:p w14:paraId="158A9100" w14:textId="77777777" w:rsidR="000B4201" w:rsidRDefault="000B4201" w:rsidP="00913AAC">
                      <w:pPr>
                        <w:rPr>
                          <w:rFonts w:ascii="Menlo" w:hAnsi="Menlo" w:cs="Menlo"/>
                          <w:color w:val="2E74B5" w:themeColor="accent5" w:themeShade="BF"/>
                          <w:sz w:val="22"/>
                        </w:rPr>
                      </w:pPr>
                    </w:p>
                    <w:p w14:paraId="7FE9790C" w14:textId="77777777" w:rsidR="000B4201" w:rsidRPr="00452FAE" w:rsidRDefault="000B4201" w:rsidP="00913AAC">
                      <w:pPr>
                        <w:rPr>
                          <w:rFonts w:ascii="Menlo" w:hAnsi="Menlo" w:cs="Menlo"/>
                          <w:color w:val="2E74B5" w:themeColor="accent5" w:themeShade="BF"/>
                          <w:sz w:val="22"/>
                        </w:rPr>
                      </w:pPr>
                      <w:r>
                        <w:rPr>
                          <w:rFonts w:ascii="Menlo" w:hAnsi="Menlo" w:cs="Menlo"/>
                          <w:color w:val="2E74B5" w:themeColor="accent5" w:themeShade="BF"/>
                          <w:sz w:val="22"/>
                        </w:rPr>
                        <w:t xml:space="preserve">In [2]: </w:t>
                      </w:r>
                      <w:proofErr w:type="spellStart"/>
                      <w:r>
                        <w:rPr>
                          <w:rFonts w:ascii="Menlo" w:hAnsi="Menlo" w:cs="Menlo"/>
                          <w:color w:val="2E74B5" w:themeColor="accent5" w:themeShade="BF"/>
                          <w:sz w:val="22"/>
                        </w:rPr>
                        <w:t>jwst_magic.run_tool_</w:t>
                      </w:r>
                      <w:proofErr w:type="gramStart"/>
                      <w:r>
                        <w:rPr>
                          <w:rFonts w:ascii="Menlo" w:hAnsi="Menlo" w:cs="Menlo"/>
                          <w:color w:val="2E74B5" w:themeColor="accent5" w:themeShade="BF"/>
                          <w:sz w:val="22"/>
                        </w:rPr>
                        <w:t>GUI</w:t>
                      </w:r>
                      <w:proofErr w:type="spellEnd"/>
                      <w:r>
                        <w:rPr>
                          <w:rFonts w:ascii="Menlo" w:hAnsi="Menlo" w:cs="Menlo"/>
                          <w:color w:val="2E74B5" w:themeColor="accent5" w:themeShade="BF"/>
                          <w:sz w:val="22"/>
                        </w:rPr>
                        <w:t>(</w:t>
                      </w:r>
                      <w:proofErr w:type="gramEnd"/>
                      <w:r>
                        <w:rPr>
                          <w:rFonts w:ascii="Menlo" w:hAnsi="Menlo" w:cs="Menlo"/>
                          <w:color w:val="2E74B5" w:themeColor="accent5" w:themeShade="BF"/>
                          <w:sz w:val="22"/>
                        </w:rPr>
                        <w:t>)</w:t>
                      </w:r>
                    </w:p>
                  </w:txbxContent>
                </v:textbox>
                <w10:anchorlock/>
              </v:shape>
            </w:pict>
          </mc:Fallback>
        </mc:AlternateContent>
      </w:r>
    </w:p>
    <w:p w14:paraId="727B96E7" w14:textId="77777777" w:rsidR="007B2A1A" w:rsidRDefault="007B2A1A" w:rsidP="007B2A1A">
      <w:pPr>
        <w:spacing w:line="276" w:lineRule="auto"/>
        <w:ind w:left="720" w:firstLine="360"/>
        <w:rPr>
          <w:rFonts w:ascii="Calibri Light" w:hAnsi="Calibri Light" w:cs="Menlo"/>
        </w:rPr>
      </w:pPr>
      <w:r w:rsidRPr="002F3958">
        <w:rPr>
          <w:rFonts w:ascii="Calibri Light" w:hAnsi="Calibri Light" w:cs="Menlo"/>
        </w:rPr>
        <w:t>The main GUI should appear:</w:t>
      </w:r>
    </w:p>
    <w:p w14:paraId="1AF29EC8" w14:textId="77777777" w:rsidR="007B2A1A" w:rsidRDefault="007B2A1A" w:rsidP="007B2A1A">
      <w:pPr>
        <w:keepNext/>
        <w:spacing w:line="276" w:lineRule="auto"/>
        <w:jc w:val="center"/>
      </w:pPr>
      <w:r>
        <w:rPr>
          <w:rFonts w:ascii="Calibri Light" w:hAnsi="Calibri Light" w:cs="Menlo"/>
          <w:noProof/>
        </w:rPr>
        <w:lastRenderedPageBreak/>
        <w:drawing>
          <wp:inline distT="0" distB="0" distL="0" distR="0" wp14:anchorId="4C2FEFC4" wp14:editId="660E0599">
            <wp:extent cx="6644340" cy="4341413"/>
            <wp:effectExtent l="0" t="0" r="10795" b="2540"/>
            <wp:docPr id="31" name="Picture 31" descr="../notebooks/FGSCommTools_GU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tebooks/FGSCommTools_GUI.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668157" cy="4356975"/>
                    </a:xfrm>
                    <a:prstGeom prst="rect">
                      <a:avLst/>
                    </a:prstGeom>
                    <a:noFill/>
                    <a:ln>
                      <a:noFill/>
                    </a:ln>
                  </pic:spPr>
                </pic:pic>
              </a:graphicData>
            </a:graphic>
          </wp:inline>
        </w:drawing>
      </w:r>
    </w:p>
    <w:p w14:paraId="16466BF8" w14:textId="55EF83C6" w:rsidR="007B2A1A" w:rsidRDefault="007B2A1A" w:rsidP="007B2A1A">
      <w:pPr>
        <w:pStyle w:val="Caption"/>
        <w:jc w:val="center"/>
      </w:pPr>
      <w:r>
        <w:t xml:space="preserve">Figure </w:t>
      </w:r>
      <w:r w:rsidR="003B52F0">
        <w:fldChar w:fldCharType="begin"/>
      </w:r>
      <w:r w:rsidR="003B52F0">
        <w:instrText xml:space="preserve"> SEQ Figure \* ARABIC </w:instrText>
      </w:r>
      <w:r w:rsidR="003B52F0">
        <w:fldChar w:fldCharType="separate"/>
      </w:r>
      <w:r w:rsidR="003D6F7D">
        <w:rPr>
          <w:noProof/>
        </w:rPr>
        <w:t>1</w:t>
      </w:r>
      <w:r w:rsidR="003B52F0">
        <w:rPr>
          <w:noProof/>
        </w:rPr>
        <w:fldChar w:fldCharType="end"/>
      </w:r>
      <w:r>
        <w:t xml:space="preserve"> - Main GUI for the JWST MAGIC Tool</w:t>
      </w:r>
    </w:p>
    <w:p w14:paraId="2686A1BC" w14:textId="77777777" w:rsidR="00E825C7" w:rsidRDefault="00BA1E1A" w:rsidP="0018797A">
      <w:pPr>
        <w:pStyle w:val="ListParagraph"/>
        <w:numPr>
          <w:ilvl w:val="0"/>
          <w:numId w:val="25"/>
        </w:numPr>
        <w:spacing w:line="276" w:lineRule="auto"/>
        <w:rPr>
          <w:rFonts w:ascii="Calibri Light" w:hAnsi="Calibri Light" w:cs="Menlo"/>
        </w:rPr>
      </w:pPr>
      <w:r>
        <w:rPr>
          <w:rFonts w:ascii="Calibri Light" w:hAnsi="Calibri Light" w:cs="Menlo"/>
        </w:rPr>
        <w:t>Set g</w:t>
      </w:r>
      <w:r w:rsidR="0018797A">
        <w:rPr>
          <w:rFonts w:ascii="Calibri Light" w:hAnsi="Calibri Light" w:cs="Menlo"/>
        </w:rPr>
        <w:t>eneral input parameters</w:t>
      </w:r>
      <w:r w:rsidR="00E825C7">
        <w:rPr>
          <w:rFonts w:ascii="Calibri Light" w:hAnsi="Calibri Light" w:cs="Menlo"/>
        </w:rPr>
        <w:t>:</w:t>
      </w:r>
    </w:p>
    <w:p w14:paraId="5DD2D7F2" w14:textId="77777777" w:rsidR="001D4D80" w:rsidRPr="001D4D80" w:rsidRDefault="001D4D80" w:rsidP="001D4D80">
      <w:pPr>
        <w:spacing w:line="276" w:lineRule="auto"/>
        <w:ind w:left="720"/>
        <w:rPr>
          <w:rFonts w:ascii="Calibri Light" w:hAnsi="Calibri Light" w:cs="Menlo"/>
        </w:rPr>
      </w:pPr>
    </w:p>
    <w:p w14:paraId="042F4FD0" w14:textId="77777777" w:rsidR="007B2A1A" w:rsidRDefault="00451EEB" w:rsidP="007B2A1A">
      <w:pPr>
        <w:keepNext/>
        <w:spacing w:line="276" w:lineRule="auto"/>
        <w:jc w:val="center"/>
      </w:pPr>
      <w:r>
        <w:rPr>
          <w:noProof/>
        </w:rPr>
        <mc:AlternateContent>
          <mc:Choice Requires="wps">
            <w:drawing>
              <wp:anchor distT="0" distB="0" distL="114300" distR="114300" simplePos="0" relativeHeight="251673600" behindDoc="0" locked="0" layoutInCell="1" allowOverlap="1" wp14:anchorId="3901EB85" wp14:editId="7289138E">
                <wp:simplePos x="0" y="0"/>
                <wp:positionH relativeFrom="column">
                  <wp:posOffset>821690</wp:posOffset>
                </wp:positionH>
                <wp:positionV relativeFrom="paragraph">
                  <wp:posOffset>1068623</wp:posOffset>
                </wp:positionV>
                <wp:extent cx="182880" cy="182880"/>
                <wp:effectExtent l="0" t="0" r="0" b="0"/>
                <wp:wrapNone/>
                <wp:docPr id="56" name="Text Box 56"/>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rgbClr val="E9A3A4"/>
                        </a:solidFill>
                        <a:ln>
                          <a:noFill/>
                        </a:ln>
                        <a:effectLst/>
                      </wps:spPr>
                      <wps:style>
                        <a:lnRef idx="0">
                          <a:schemeClr val="accent1"/>
                        </a:lnRef>
                        <a:fillRef idx="0">
                          <a:schemeClr val="accent1"/>
                        </a:fillRef>
                        <a:effectRef idx="0">
                          <a:schemeClr val="accent1"/>
                        </a:effectRef>
                        <a:fontRef idx="minor">
                          <a:schemeClr val="dk1"/>
                        </a:fontRef>
                      </wps:style>
                      <wps:txbx>
                        <w:txbxContent>
                          <w:p w14:paraId="27F303D9" w14:textId="6C1F6F9F" w:rsidR="000B4201" w:rsidRPr="00451EEB" w:rsidRDefault="000B4201" w:rsidP="00451EEB">
                            <w:pPr>
                              <w:jc w:val="center"/>
                              <w:rPr>
                                <w:rFonts w:ascii="Calibri" w:hAnsi="Calibri"/>
                                <w:b/>
                                <w:bCs/>
                                <w:color w:val="C00000"/>
                                <w:sz w:val="32"/>
                                <w:vertAlign w:val="superscript"/>
                                <w14:textOutline w14:w="0" w14:cap="flat" w14:cmpd="sng" w14:algn="ctr">
                                  <w14:noFill/>
                                  <w14:prstDash w14:val="solid"/>
                                  <w14:round/>
                                </w14:textOutline>
                              </w:rPr>
                            </w:pPr>
                            <w:r>
                              <w:rPr>
                                <w:rFonts w:ascii="Calibri" w:hAnsi="Calibri"/>
                                <w:b/>
                                <w:bCs/>
                                <w:color w:val="C00000"/>
                                <w:sz w:val="32"/>
                                <w:vertAlign w:val="superscript"/>
                                <w14:textOutline w14:w="0" w14:cap="flat" w14:cmpd="sng" w14:algn="ctr">
                                  <w14:noFill/>
                                  <w14:prstDash w14:val="solid"/>
                                  <w14:round/>
                                </w14:textOutline>
                              </w:rPr>
                              <w:t>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01EB85" id="Text Box 56" o:spid="_x0000_s1028" type="#_x0000_t202" style="position:absolute;left:0;text-align:left;margin-left:64.7pt;margin-top:84.15pt;width:14.4pt;height:14.4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" fillcolor="#e9a3a4" stroked="f">
                <v:textbox inset="0,0,0,0">
                  <w:txbxContent>
                    <w:p w14:paraId="27F303D9" w14:textId="6C1F6F9F" w:rsidR="000B4201" w:rsidRPr="00451EEB" w:rsidRDefault="000B4201" w:rsidP="00451EEB">
                      <w:pPr>
                        <w:jc w:val="center"/>
                        <w:rPr>
                          <w:rFonts w:ascii="Calibri" w:hAnsi="Calibri"/>
                          <w:b/>
                          <w:bCs/>
                          <w:color w:val="C00000"/>
                          <w:sz w:val="32"/>
                          <w:vertAlign w:val="superscript"/>
                          <w14:textOutline w14:w="0" w14:cap="flat" w14:cmpd="sng" w14:algn="ctr">
                            <w14:noFill/>
                            <w14:prstDash w14:val="solid"/>
                            <w14:round/>
                          </w14:textOutline>
                        </w:rPr>
                      </w:pPr>
                      <w:r>
                        <w:rPr>
                          <w:rFonts w:ascii="Calibri" w:hAnsi="Calibri"/>
                          <w:b/>
                          <w:bCs/>
                          <w:color w:val="C00000"/>
                          <w:sz w:val="32"/>
                          <w:vertAlign w:val="superscript"/>
                          <w14:textOutline w14:w="0" w14:cap="flat" w14:cmpd="sng" w14:algn="ctr">
                            <w14:noFill/>
                            <w14:prstDash w14:val="solid"/>
                            <w14:round/>
                          </w14:textOutline>
                        </w:rPr>
                        <w:t>D</w:t>
                      </w:r>
                    </w:p>
                  </w:txbxContent>
                </v:textbox>
              </v:shape>
            </w:pict>
          </mc:Fallback>
        </mc:AlternateContent>
      </w:r>
      <w:r>
        <w:rPr>
          <w:noProof/>
        </w:rPr>
        <mc:AlternateContent>
          <mc:Choice Requires="wps">
            <w:drawing>
              <wp:anchor distT="0" distB="0" distL="114300" distR="114300" simplePos="0" relativeHeight="251671552" behindDoc="0" locked="0" layoutInCell="1" allowOverlap="1" wp14:anchorId="091EC673" wp14:editId="148CB4CE">
                <wp:simplePos x="0" y="0"/>
                <wp:positionH relativeFrom="column">
                  <wp:posOffset>822319</wp:posOffset>
                </wp:positionH>
                <wp:positionV relativeFrom="paragraph">
                  <wp:posOffset>741680</wp:posOffset>
                </wp:positionV>
                <wp:extent cx="182880" cy="182880"/>
                <wp:effectExtent l="0" t="0" r="0" b="0"/>
                <wp:wrapNone/>
                <wp:docPr id="55" name="Text Box 55"/>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rgbClr val="E9A3A4"/>
                        </a:solidFill>
                        <a:ln>
                          <a:noFill/>
                        </a:ln>
                        <a:effectLst/>
                      </wps:spPr>
                      <wps:style>
                        <a:lnRef idx="0">
                          <a:schemeClr val="accent1"/>
                        </a:lnRef>
                        <a:fillRef idx="0">
                          <a:schemeClr val="accent1"/>
                        </a:fillRef>
                        <a:effectRef idx="0">
                          <a:schemeClr val="accent1"/>
                        </a:effectRef>
                        <a:fontRef idx="minor">
                          <a:schemeClr val="dk1"/>
                        </a:fontRef>
                      </wps:style>
                      <wps:txbx>
                        <w:txbxContent>
                          <w:p w14:paraId="5A6C6B0E" w14:textId="413569E4" w:rsidR="000B4201" w:rsidRPr="00451EEB" w:rsidRDefault="000B4201" w:rsidP="00451EEB">
                            <w:pPr>
                              <w:jc w:val="center"/>
                              <w:rPr>
                                <w:rFonts w:ascii="Calibri" w:hAnsi="Calibri"/>
                                <w:b/>
                                <w:bCs/>
                                <w:color w:val="C00000"/>
                                <w:sz w:val="32"/>
                                <w:vertAlign w:val="superscript"/>
                                <w14:textOutline w14:w="0" w14:cap="flat" w14:cmpd="sng" w14:algn="ctr">
                                  <w14:noFill/>
                                  <w14:prstDash w14:val="solid"/>
                                  <w14:round/>
                                </w14:textOutline>
                              </w:rPr>
                            </w:pPr>
                            <w:r>
                              <w:rPr>
                                <w:rFonts w:ascii="Calibri" w:hAnsi="Calibri"/>
                                <w:b/>
                                <w:bCs/>
                                <w:color w:val="C00000"/>
                                <w:sz w:val="32"/>
                                <w:vertAlign w:val="superscript"/>
                                <w14:textOutline w14:w="0" w14:cap="flat" w14:cmpd="sng" w14:algn="ctr">
                                  <w14:noFill/>
                                  <w14:prstDash w14:val="solid"/>
                                  <w14:round/>
                                </w14:textOutline>
                              </w:rP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1EC673" id="Text Box 55" o:spid="_x0000_s1029" type="#_x0000_t202" style="position:absolute;left:0;text-align:left;margin-left:64.75pt;margin-top:58.4pt;width:14.4pt;height:14.4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" fillcolor="#e9a3a4" stroked="f">
                <v:textbox inset="0,0,0,0">
                  <w:txbxContent>
                    <w:p w14:paraId="5A6C6B0E" w14:textId="413569E4" w:rsidR="000B4201" w:rsidRPr="00451EEB" w:rsidRDefault="000B4201" w:rsidP="00451EEB">
                      <w:pPr>
                        <w:jc w:val="center"/>
                        <w:rPr>
                          <w:rFonts w:ascii="Calibri" w:hAnsi="Calibri"/>
                          <w:b/>
                          <w:bCs/>
                          <w:color w:val="C00000"/>
                          <w:sz w:val="32"/>
                          <w:vertAlign w:val="superscript"/>
                          <w14:textOutline w14:w="0" w14:cap="flat" w14:cmpd="sng" w14:algn="ctr">
                            <w14:noFill/>
                            <w14:prstDash w14:val="solid"/>
                            <w14:round/>
                          </w14:textOutline>
                        </w:rPr>
                      </w:pPr>
                      <w:r>
                        <w:rPr>
                          <w:rFonts w:ascii="Calibri" w:hAnsi="Calibri"/>
                          <w:b/>
                          <w:bCs/>
                          <w:color w:val="C00000"/>
                          <w:sz w:val="32"/>
                          <w:vertAlign w:val="superscript"/>
                          <w14:textOutline w14:w="0" w14:cap="flat" w14:cmpd="sng" w14:algn="ctr">
                            <w14:noFill/>
                            <w14:prstDash w14:val="solid"/>
                            <w14:round/>
                          </w14:textOutline>
                        </w:rPr>
                        <w:t>C</w:t>
                      </w:r>
                    </w:p>
                  </w:txbxContent>
                </v:textbox>
              </v:shape>
            </w:pict>
          </mc:Fallback>
        </mc:AlternateContent>
      </w:r>
      <w:r>
        <w:rPr>
          <w:noProof/>
        </w:rPr>
        <mc:AlternateContent>
          <mc:Choice Requires="wps">
            <w:drawing>
              <wp:anchor distT="0" distB="0" distL="114300" distR="114300" simplePos="0" relativeHeight="251669504" behindDoc="0" locked="0" layoutInCell="1" allowOverlap="1" wp14:anchorId="4A68DCA3" wp14:editId="4D55B172">
                <wp:simplePos x="0" y="0"/>
                <wp:positionH relativeFrom="column">
                  <wp:posOffset>818999</wp:posOffset>
                </wp:positionH>
                <wp:positionV relativeFrom="paragraph">
                  <wp:posOffset>510540</wp:posOffset>
                </wp:positionV>
                <wp:extent cx="182880" cy="182880"/>
                <wp:effectExtent l="0" t="0" r="0" b="0"/>
                <wp:wrapNone/>
                <wp:docPr id="54" name="Text Box 54"/>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rgbClr val="E9A3A4"/>
                        </a:solidFill>
                        <a:ln>
                          <a:noFill/>
                        </a:ln>
                        <a:effectLst/>
                      </wps:spPr>
                      <wps:style>
                        <a:lnRef idx="0">
                          <a:schemeClr val="accent1"/>
                        </a:lnRef>
                        <a:fillRef idx="0">
                          <a:schemeClr val="accent1"/>
                        </a:fillRef>
                        <a:effectRef idx="0">
                          <a:schemeClr val="accent1"/>
                        </a:effectRef>
                        <a:fontRef idx="minor">
                          <a:schemeClr val="dk1"/>
                        </a:fontRef>
                      </wps:style>
                      <wps:txbx>
                        <w:txbxContent>
                          <w:p w14:paraId="399A042E" w14:textId="5A0F35B8" w:rsidR="000B4201" w:rsidRPr="00451EEB" w:rsidRDefault="000B4201" w:rsidP="00451EEB">
                            <w:pPr>
                              <w:jc w:val="center"/>
                              <w:rPr>
                                <w:rFonts w:ascii="Calibri" w:hAnsi="Calibri"/>
                                <w:b/>
                                <w:bCs/>
                                <w:color w:val="C00000"/>
                                <w:sz w:val="32"/>
                                <w:vertAlign w:val="superscript"/>
                                <w14:textOutline w14:w="0" w14:cap="flat" w14:cmpd="sng" w14:algn="ctr">
                                  <w14:noFill/>
                                  <w14:prstDash w14:val="solid"/>
                                  <w14:round/>
                                </w14:textOutline>
                              </w:rPr>
                            </w:pPr>
                            <w:r>
                              <w:rPr>
                                <w:rFonts w:ascii="Calibri" w:hAnsi="Calibri"/>
                                <w:b/>
                                <w:bCs/>
                                <w:color w:val="C00000"/>
                                <w:sz w:val="32"/>
                                <w:vertAlign w:val="superscript"/>
                                <w14:textOutline w14:w="0" w14:cap="flat" w14:cmpd="sng" w14:algn="ctr">
                                  <w14:noFill/>
                                  <w14:prstDash w14:val="solid"/>
                                  <w14:round/>
                                </w14:textOutline>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68DCA3" id="Text Box 54" o:spid="_x0000_s1030" type="#_x0000_t202" style="position:absolute;left:0;text-align:left;margin-left:64.5pt;margin-top:40.2pt;width:14.4pt;height:14.4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" fillcolor="#e9a3a4" stroked="f">
                <v:textbox inset="0,0,0,0">
                  <w:txbxContent>
                    <w:p w14:paraId="399A042E" w14:textId="5A0F35B8" w:rsidR="000B4201" w:rsidRPr="00451EEB" w:rsidRDefault="000B4201" w:rsidP="00451EEB">
                      <w:pPr>
                        <w:jc w:val="center"/>
                        <w:rPr>
                          <w:rFonts w:ascii="Calibri" w:hAnsi="Calibri"/>
                          <w:b/>
                          <w:bCs/>
                          <w:color w:val="C00000"/>
                          <w:sz w:val="32"/>
                          <w:vertAlign w:val="superscript"/>
                          <w14:textOutline w14:w="0" w14:cap="flat" w14:cmpd="sng" w14:algn="ctr">
                            <w14:noFill/>
                            <w14:prstDash w14:val="solid"/>
                            <w14:round/>
                          </w14:textOutline>
                        </w:rPr>
                      </w:pPr>
                      <w:r>
                        <w:rPr>
                          <w:rFonts w:ascii="Calibri" w:hAnsi="Calibri"/>
                          <w:b/>
                          <w:bCs/>
                          <w:color w:val="C00000"/>
                          <w:sz w:val="32"/>
                          <w:vertAlign w:val="superscript"/>
                          <w14:textOutline w14:w="0" w14:cap="flat" w14:cmpd="sng" w14:algn="ctr">
                            <w14:noFill/>
                            <w14:prstDash w14:val="solid"/>
                            <w14:round/>
                          </w14:textOutline>
                        </w:rPr>
                        <w:t>B</w:t>
                      </w:r>
                    </w:p>
                  </w:txbxContent>
                </v:textbox>
              </v:shape>
            </w:pict>
          </mc:Fallback>
        </mc:AlternateContent>
      </w:r>
      <w:r>
        <w:rPr>
          <w:noProof/>
        </w:rPr>
        <mc:AlternateContent>
          <mc:Choice Requires="wps">
            <w:drawing>
              <wp:anchor distT="0" distB="0" distL="114300" distR="114300" simplePos="0" relativeHeight="251667456" behindDoc="0" locked="0" layoutInCell="1" allowOverlap="1" wp14:anchorId="4CEE9559" wp14:editId="3BAE7C5C">
                <wp:simplePos x="0" y="0"/>
                <wp:positionH relativeFrom="column">
                  <wp:posOffset>821055</wp:posOffset>
                </wp:positionH>
                <wp:positionV relativeFrom="paragraph">
                  <wp:posOffset>259162</wp:posOffset>
                </wp:positionV>
                <wp:extent cx="182880" cy="182880"/>
                <wp:effectExtent l="0" t="0" r="0" b="0"/>
                <wp:wrapNone/>
                <wp:docPr id="52" name="Text Box 52"/>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rgbClr val="E9A3A4"/>
                        </a:solidFill>
                        <a:ln>
                          <a:noFill/>
                        </a:ln>
                        <a:effectLst/>
                      </wps:spPr>
                      <wps:style>
                        <a:lnRef idx="0">
                          <a:schemeClr val="accent1"/>
                        </a:lnRef>
                        <a:fillRef idx="0">
                          <a:schemeClr val="accent1"/>
                        </a:fillRef>
                        <a:effectRef idx="0">
                          <a:schemeClr val="accent1"/>
                        </a:effectRef>
                        <a:fontRef idx="minor">
                          <a:schemeClr val="dk1"/>
                        </a:fontRef>
                      </wps:style>
                      <wps:txbx>
                        <w:txbxContent>
                          <w:p w14:paraId="0F77BABA" w14:textId="7C263EAC" w:rsidR="000B4201" w:rsidRPr="00451EEB" w:rsidRDefault="000B4201" w:rsidP="00451EEB">
                            <w:pPr>
                              <w:jc w:val="center"/>
                              <w:rPr>
                                <w:rFonts w:ascii="Calibri" w:hAnsi="Calibri"/>
                                <w:b/>
                                <w:bCs/>
                                <w:color w:val="C00000"/>
                                <w:sz w:val="32"/>
                                <w:vertAlign w:val="superscript"/>
                                <w14:textOutline w14:w="0" w14:cap="flat" w14:cmpd="sng" w14:algn="ctr">
                                  <w14:noFill/>
                                  <w14:prstDash w14:val="solid"/>
                                  <w14:round/>
                                </w14:textOutline>
                              </w:rPr>
                            </w:pPr>
                            <w:r w:rsidRPr="00451EEB">
                              <w:rPr>
                                <w:rFonts w:ascii="Calibri" w:hAnsi="Calibri"/>
                                <w:b/>
                                <w:bCs/>
                                <w:color w:val="C00000"/>
                                <w:sz w:val="32"/>
                                <w:vertAlign w:val="superscript"/>
                                <w14:textOutline w14:w="0" w14:cap="flat" w14:cmpd="sng" w14:algn="ctr">
                                  <w14:noFill/>
                                  <w14:prstDash w14:val="solid"/>
                                  <w14:round/>
                                </w14:textOutline>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EE9559" id="Text Box 52" o:spid="_x0000_s1031" type="#_x0000_t202" style="position:absolute;left:0;text-align:left;margin-left:64.65pt;margin-top:20.4pt;width:14.4pt;height:14.4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" fillcolor="#e9a3a4" stroked="f">
                <v:textbox inset="0,0,0,0">
                  <w:txbxContent>
                    <w:p w14:paraId="0F77BABA" w14:textId="7C263EAC" w:rsidR="000B4201" w:rsidRPr="00451EEB" w:rsidRDefault="000B4201" w:rsidP="00451EEB">
                      <w:pPr>
                        <w:jc w:val="center"/>
                        <w:rPr>
                          <w:rFonts w:ascii="Calibri" w:hAnsi="Calibri"/>
                          <w:b/>
                          <w:bCs/>
                          <w:color w:val="C00000"/>
                          <w:sz w:val="32"/>
                          <w:vertAlign w:val="superscript"/>
                          <w14:textOutline w14:w="0" w14:cap="flat" w14:cmpd="sng" w14:algn="ctr">
                            <w14:noFill/>
                            <w14:prstDash w14:val="solid"/>
                            <w14:round/>
                          </w14:textOutline>
                        </w:rPr>
                      </w:pPr>
                      <w:r w:rsidRPr="00451EEB">
                        <w:rPr>
                          <w:rFonts w:ascii="Calibri" w:hAnsi="Calibri"/>
                          <w:b/>
                          <w:bCs/>
                          <w:color w:val="C00000"/>
                          <w:sz w:val="32"/>
                          <w:vertAlign w:val="superscript"/>
                          <w14:textOutline w14:w="0" w14:cap="flat" w14:cmpd="sng" w14:algn="ctr">
                            <w14:noFill/>
                            <w14:prstDash w14:val="solid"/>
                            <w14:round/>
                          </w14:textOutline>
                        </w:rPr>
                        <w:t>A</w:t>
                      </w:r>
                    </w:p>
                  </w:txbxContent>
                </v:textbox>
              </v:shape>
            </w:pict>
          </mc:Fallback>
        </mc:AlternateContent>
      </w:r>
      <w:r w:rsidR="002175F0">
        <w:rPr>
          <w:noProof/>
        </w:rPr>
        <w:drawing>
          <wp:inline distT="0" distB="0" distL="0" distR="0" wp14:anchorId="77533E14" wp14:editId="203F6614">
            <wp:extent cx="5029200" cy="1651080"/>
            <wp:effectExtent l="0" t="0" r="0" b="0"/>
            <wp:docPr id="28" name="Picture 28" descr="../../../../../Desktop/Screen%20Shot%202018-05-29%20at%2011.0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8-05-29%20at%2011.03.4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29200" cy="1651080"/>
                    </a:xfrm>
                    <a:prstGeom prst="rect">
                      <a:avLst/>
                    </a:prstGeom>
                    <a:noFill/>
                    <a:ln>
                      <a:noFill/>
                    </a:ln>
                  </pic:spPr>
                </pic:pic>
              </a:graphicData>
            </a:graphic>
          </wp:inline>
        </w:drawing>
      </w:r>
    </w:p>
    <w:p w14:paraId="58D2B23D" w14:textId="200AB5DC" w:rsidR="0018797A" w:rsidRDefault="007B2A1A" w:rsidP="007B2A1A">
      <w:pPr>
        <w:pStyle w:val="Caption"/>
        <w:jc w:val="center"/>
        <w:rPr>
          <w:rFonts w:ascii="Calibri Light" w:hAnsi="Calibri Light" w:cs="Menlo"/>
        </w:rPr>
      </w:pPr>
      <w:r>
        <w:t xml:space="preserve">Figure </w:t>
      </w:r>
      <w:r w:rsidR="003B52F0">
        <w:fldChar w:fldCharType="begin"/>
      </w:r>
      <w:r w:rsidR="003B52F0">
        <w:instrText xml:space="preserve"> SEQ Figure \* ARABIC </w:instrText>
      </w:r>
      <w:r w:rsidR="003B52F0">
        <w:fldChar w:fldCharType="separate"/>
      </w:r>
      <w:r w:rsidR="003D6F7D">
        <w:rPr>
          <w:noProof/>
        </w:rPr>
        <w:t>2</w:t>
      </w:r>
      <w:r w:rsidR="003B52F0">
        <w:rPr>
          <w:noProof/>
        </w:rPr>
        <w:fldChar w:fldCharType="end"/>
      </w:r>
      <w:r>
        <w:t xml:space="preserve"> - General Input section of the Main GUI</w:t>
      </w:r>
    </w:p>
    <w:p w14:paraId="7CB33A19" w14:textId="77777777" w:rsidR="001D4D80" w:rsidRPr="00E825C7" w:rsidRDefault="001D4D80" w:rsidP="00E825C7">
      <w:pPr>
        <w:spacing w:line="276" w:lineRule="auto"/>
        <w:jc w:val="center"/>
        <w:rPr>
          <w:rFonts w:ascii="Calibri Light" w:hAnsi="Calibri Light" w:cs="Menlo"/>
        </w:rPr>
      </w:pPr>
    </w:p>
    <w:p w14:paraId="2AEE0930" w14:textId="6E9F7945" w:rsidR="00377BA1" w:rsidRPr="00BA1E1A" w:rsidRDefault="00913AAC" w:rsidP="00BA1E1A">
      <w:pPr>
        <w:pStyle w:val="ListParagraph"/>
        <w:numPr>
          <w:ilvl w:val="1"/>
          <w:numId w:val="25"/>
        </w:numPr>
        <w:spacing w:line="276" w:lineRule="auto"/>
        <w:rPr>
          <w:rFonts w:ascii="Calibri Light" w:hAnsi="Calibri Light" w:cs="Menlo"/>
        </w:rPr>
      </w:pPr>
      <w:r w:rsidRPr="00BA1E1A">
        <w:rPr>
          <w:rFonts w:ascii="Calibri" w:hAnsi="Calibri" w:cs="Menlo"/>
          <w:b/>
          <w:bCs/>
        </w:rPr>
        <w:t>Load the input image</w:t>
      </w:r>
      <w:r w:rsidR="0018797A" w:rsidRPr="00BA1E1A">
        <w:rPr>
          <w:rFonts w:ascii="Calibri" w:hAnsi="Calibri" w:cs="Menlo"/>
          <w:b/>
          <w:bCs/>
        </w:rPr>
        <w:t>.</w:t>
      </w:r>
      <w:r w:rsidR="00451EEB" w:rsidRPr="00451EEB">
        <w:rPr>
          <w:noProof/>
        </w:rPr>
        <w:t xml:space="preserve"> </w:t>
      </w:r>
      <w:r w:rsidR="00451EEB" w:rsidRPr="00451EEB">
        <w:rPr>
          <w:noProof/>
          <w:shd w:val="clear" w:color="auto" w:fill="E9A3A4"/>
        </w:rPr>
        <w:t xml:space="preserve"> </w:t>
      </w:r>
      <w:proofErr w:type="gramStart"/>
      <w:r w:rsidR="00451EEB" w:rsidRPr="00451EEB">
        <w:rPr>
          <w:rFonts w:ascii="Calibri" w:hAnsi="Calibri"/>
          <w:b/>
          <w:bCs/>
          <w:noProof/>
          <w:color w:val="C00000"/>
          <w:shd w:val="clear" w:color="auto" w:fill="E9A3A4"/>
        </w:rPr>
        <w:t xml:space="preserve">A </w:t>
      </w:r>
      <w:r w:rsidR="0018797A">
        <w:rPr>
          <w:rFonts w:ascii="Calibri Light" w:hAnsi="Calibri Light" w:cs="Menlo"/>
        </w:rPr>
        <w:t xml:space="preserve"> </w:t>
      </w:r>
      <w:r w:rsidR="0018797A" w:rsidRPr="00BA1E1A">
        <w:rPr>
          <w:rFonts w:ascii="Calibri Light" w:hAnsi="Calibri Light" w:cs="Menlo"/>
        </w:rPr>
        <w:t>If</w:t>
      </w:r>
      <w:proofErr w:type="gramEnd"/>
      <w:r w:rsidR="0018797A" w:rsidRPr="00BA1E1A">
        <w:rPr>
          <w:rFonts w:ascii="Calibri Light" w:hAnsi="Calibri Light" w:cs="Menlo"/>
        </w:rPr>
        <w:t xml:space="preserve"> you completed Part II, it should be located at </w:t>
      </w:r>
      <w:r w:rsidR="0018797A" w:rsidRPr="00BA1E1A">
        <w:rPr>
          <w:rFonts w:ascii="Menlo" w:hAnsi="Menlo" w:cs="Menlo"/>
          <w:sz w:val="22"/>
          <w:szCs w:val="22"/>
        </w:rPr>
        <w:t>/Users/</w:t>
      </w:r>
      <w:r w:rsidR="002275C0">
        <w:rPr>
          <w:rFonts w:ascii="Menlo" w:hAnsi="Menlo" w:cs="Menlo"/>
          <w:sz w:val="22"/>
          <w:szCs w:val="22"/>
        </w:rPr>
        <w:t>&lt;username&gt;</w:t>
      </w:r>
      <w:r w:rsidR="0018797A" w:rsidRPr="00BA1E1A">
        <w:rPr>
          <w:rFonts w:ascii="Menlo" w:hAnsi="Menlo" w:cs="Menlo"/>
          <w:sz w:val="22"/>
          <w:szCs w:val="22"/>
        </w:rPr>
        <w:t>/</w:t>
      </w:r>
      <w:proofErr w:type="spellStart"/>
      <w:r w:rsidR="0018797A" w:rsidRPr="00BA1E1A">
        <w:rPr>
          <w:rFonts w:ascii="Menlo" w:hAnsi="Menlo" w:cs="Menlo"/>
          <w:sz w:val="22"/>
          <w:szCs w:val="22"/>
        </w:rPr>
        <w:t>WFSC_guiding</w:t>
      </w:r>
      <w:proofErr w:type="spellEnd"/>
      <w:r w:rsidR="0018797A" w:rsidRPr="00BA1E1A">
        <w:rPr>
          <w:rFonts w:ascii="Menlo" w:hAnsi="Menlo" w:cs="Menlo"/>
          <w:sz w:val="22"/>
          <w:szCs w:val="22"/>
        </w:rPr>
        <w:t>/WFR</w:t>
      </w:r>
      <w:r w:rsidR="009E0AA8">
        <w:rPr>
          <w:rFonts w:ascii="Menlo" w:hAnsi="Menlo" w:cs="Menlo"/>
          <w:sz w:val="22"/>
          <w:szCs w:val="22"/>
        </w:rPr>
        <w:t>September</w:t>
      </w:r>
      <w:r w:rsidR="0018797A" w:rsidRPr="00BA1E1A">
        <w:rPr>
          <w:rFonts w:ascii="Menlo" w:hAnsi="Menlo" w:cs="Menlo"/>
          <w:sz w:val="22"/>
          <w:szCs w:val="22"/>
        </w:rPr>
        <w:t>2018/</w:t>
      </w:r>
      <w:proofErr w:type="spellStart"/>
      <w:r w:rsidR="0018797A" w:rsidRPr="00BA1E1A">
        <w:rPr>
          <w:rFonts w:ascii="Menlo" w:hAnsi="Menlo" w:cs="Menlo"/>
          <w:sz w:val="22"/>
          <w:szCs w:val="22"/>
        </w:rPr>
        <w:t>ote</w:t>
      </w:r>
      <w:proofErr w:type="spellEnd"/>
      <w:r w:rsidR="0018797A" w:rsidRPr="00BA1E1A">
        <w:rPr>
          <w:rFonts w:ascii="Menlo" w:hAnsi="Menlo" w:cs="Menlo"/>
          <w:sz w:val="22"/>
          <w:szCs w:val="22"/>
        </w:rPr>
        <w:t>{#}/</w:t>
      </w:r>
    </w:p>
    <w:p w14:paraId="447691EF" w14:textId="77777777" w:rsidR="00722A5F" w:rsidRDefault="00377BA1" w:rsidP="0018797A">
      <w:pPr>
        <w:pStyle w:val="ListParagraph"/>
        <w:spacing w:line="276" w:lineRule="auto"/>
        <w:ind w:left="1800"/>
        <w:rPr>
          <w:rFonts w:ascii="Calibri Light" w:hAnsi="Calibri Light" w:cs="Menlo"/>
        </w:rPr>
      </w:pPr>
      <w:r>
        <w:rPr>
          <w:rFonts w:ascii="Menlo" w:hAnsi="Menlo" w:cs="Menlo"/>
          <w:sz w:val="22"/>
          <w:szCs w:val="22"/>
        </w:rPr>
        <w:t>{</w:t>
      </w:r>
      <w:proofErr w:type="spellStart"/>
      <w:r w:rsidR="0018797A" w:rsidRPr="0018797A">
        <w:rPr>
          <w:rFonts w:ascii="Menlo" w:hAnsi="Menlo" w:cs="Menlo"/>
          <w:sz w:val="22"/>
          <w:szCs w:val="22"/>
        </w:rPr>
        <w:t>NIRCam_</w:t>
      </w:r>
      <w:r>
        <w:rPr>
          <w:rFonts w:ascii="Menlo" w:hAnsi="Menlo" w:cs="Menlo"/>
          <w:sz w:val="22"/>
          <w:szCs w:val="22"/>
        </w:rPr>
        <w:t>filename</w:t>
      </w:r>
      <w:proofErr w:type="spellEnd"/>
      <w:proofErr w:type="gramStart"/>
      <w:r>
        <w:rPr>
          <w:rFonts w:ascii="Menlo" w:hAnsi="Menlo" w:cs="Menlo"/>
          <w:sz w:val="22"/>
          <w:szCs w:val="22"/>
        </w:rPr>
        <w:t>}</w:t>
      </w:r>
      <w:r w:rsidR="0018797A" w:rsidRPr="0018797A">
        <w:rPr>
          <w:rFonts w:ascii="Menlo" w:hAnsi="Menlo" w:cs="Menlo"/>
          <w:sz w:val="22"/>
          <w:szCs w:val="22"/>
        </w:rPr>
        <w:t>.fits</w:t>
      </w:r>
      <w:proofErr w:type="gramEnd"/>
      <w:r w:rsidR="0018797A" w:rsidRPr="0018797A">
        <w:rPr>
          <w:rFonts w:ascii="Calibri Light" w:hAnsi="Calibri Light" w:cs="Menlo"/>
        </w:rPr>
        <w:t xml:space="preserve">, where </w:t>
      </w:r>
      <w:proofErr w:type="spellStart"/>
      <w:r w:rsidR="0018797A" w:rsidRPr="0018797A">
        <w:rPr>
          <w:rFonts w:ascii="Menlo" w:hAnsi="Menlo" w:cs="Menlo"/>
          <w:sz w:val="22"/>
          <w:szCs w:val="22"/>
        </w:rPr>
        <w:t>ote</w:t>
      </w:r>
      <w:proofErr w:type="spellEnd"/>
      <w:r w:rsidR="0018797A" w:rsidRPr="0018797A">
        <w:rPr>
          <w:rFonts w:ascii="Menlo" w:hAnsi="Menlo" w:cs="Menlo"/>
          <w:sz w:val="22"/>
          <w:szCs w:val="22"/>
        </w:rPr>
        <w:t>{#}</w:t>
      </w:r>
      <w:r w:rsidR="0018797A" w:rsidRPr="0018797A">
        <w:rPr>
          <w:rFonts w:ascii="Calibri Light" w:hAnsi="Calibri Light" w:cs="Menlo"/>
        </w:rPr>
        <w:t xml:space="preserve"> is the OTE number as defined in Part II.</w:t>
      </w:r>
    </w:p>
    <w:p w14:paraId="2104CA9C" w14:textId="30964B04" w:rsidR="0018797A" w:rsidRPr="0018797A" w:rsidRDefault="00722A5F" w:rsidP="0018797A">
      <w:pPr>
        <w:pStyle w:val="ListParagraph"/>
        <w:spacing w:line="276" w:lineRule="auto"/>
        <w:ind w:left="1800"/>
        <w:rPr>
          <w:rFonts w:ascii="Calibri Light" w:hAnsi="Calibri Light" w:cs="Menlo"/>
        </w:rPr>
      </w:pPr>
      <w:r>
        <w:rPr>
          <w:rFonts w:ascii="Calibri Light" w:hAnsi="Calibri Light" w:cs="Menlo"/>
        </w:rPr>
        <w:t>A preview of the image and the full path to the image will appear in the Image Preview box at right.</w:t>
      </w:r>
    </w:p>
    <w:p w14:paraId="2FEAC8B1" w14:textId="30C84AA9" w:rsidR="0018797A" w:rsidRDefault="00913AAC" w:rsidP="0018797A">
      <w:pPr>
        <w:pStyle w:val="ListParagraph"/>
        <w:numPr>
          <w:ilvl w:val="1"/>
          <w:numId w:val="25"/>
        </w:numPr>
        <w:spacing w:line="276" w:lineRule="auto"/>
        <w:rPr>
          <w:rFonts w:ascii="Calibri Light" w:hAnsi="Calibri Light" w:cs="Menlo"/>
        </w:rPr>
      </w:pPr>
      <w:r w:rsidRPr="00BA1E1A">
        <w:rPr>
          <w:rFonts w:ascii="Calibri" w:hAnsi="Calibri" w:cs="Menlo"/>
          <w:b/>
          <w:bCs/>
        </w:rPr>
        <w:t xml:space="preserve">Specify the </w:t>
      </w:r>
      <w:proofErr w:type="gramStart"/>
      <w:r w:rsidRPr="00BA1E1A">
        <w:rPr>
          <w:rFonts w:ascii="Calibri" w:hAnsi="Calibri" w:cs="Menlo"/>
          <w:b/>
          <w:bCs/>
        </w:rPr>
        <w:t>guider</w:t>
      </w:r>
      <w:r w:rsidR="00451EEB" w:rsidRPr="00451EEB">
        <w:rPr>
          <w:noProof/>
        </w:rPr>
        <w:t xml:space="preserve"> </w:t>
      </w:r>
      <w:r w:rsidR="00451EEB" w:rsidRPr="00451EEB">
        <w:rPr>
          <w:noProof/>
          <w:shd w:val="clear" w:color="auto" w:fill="E9A3A4"/>
        </w:rPr>
        <w:t xml:space="preserve"> </w:t>
      </w:r>
      <w:r w:rsidR="00451EEB">
        <w:rPr>
          <w:rFonts w:ascii="Calibri" w:hAnsi="Calibri"/>
          <w:b/>
          <w:bCs/>
          <w:noProof/>
          <w:color w:val="C00000"/>
          <w:shd w:val="clear" w:color="auto" w:fill="E9A3A4"/>
        </w:rPr>
        <w:t>B</w:t>
      </w:r>
      <w:proofErr w:type="gramEnd"/>
      <w:r w:rsidR="00451EEB" w:rsidRPr="00451EEB">
        <w:rPr>
          <w:rFonts w:ascii="Calibri" w:hAnsi="Calibri"/>
          <w:b/>
          <w:bCs/>
          <w:noProof/>
          <w:color w:val="C00000"/>
          <w:shd w:val="clear" w:color="auto" w:fill="E9A3A4"/>
        </w:rPr>
        <w:t xml:space="preserve"> </w:t>
      </w:r>
      <w:r w:rsidR="00451EEB">
        <w:rPr>
          <w:rFonts w:ascii="Calibri Light" w:hAnsi="Calibri Light" w:cs="Menlo"/>
        </w:rPr>
        <w:t xml:space="preserve"> </w:t>
      </w:r>
      <w:r w:rsidRPr="0018797A">
        <w:rPr>
          <w:rFonts w:ascii="Calibri Light" w:hAnsi="Calibri Light" w:cs="Menlo"/>
        </w:rPr>
        <w:t>that the final image should simulate</w:t>
      </w:r>
      <w:r w:rsidR="00BA1E1A">
        <w:rPr>
          <w:rFonts w:ascii="Calibri Light" w:hAnsi="Calibri Light" w:cs="Menlo"/>
        </w:rPr>
        <w:t>.</w:t>
      </w:r>
      <w:r w:rsidR="009E0AA8">
        <w:rPr>
          <w:rFonts w:ascii="Calibri Light" w:hAnsi="Calibri Light" w:cs="Menlo"/>
        </w:rPr>
        <w:t xml:space="preserve"> If this is not clear, check the APT file.</w:t>
      </w:r>
    </w:p>
    <w:p w14:paraId="51E9E951" w14:textId="04B62E8A" w:rsidR="0018797A" w:rsidRPr="0018797A" w:rsidRDefault="00913AAC" w:rsidP="0018797A">
      <w:pPr>
        <w:pStyle w:val="ListParagraph"/>
        <w:numPr>
          <w:ilvl w:val="1"/>
          <w:numId w:val="25"/>
        </w:numPr>
        <w:spacing w:line="276" w:lineRule="auto"/>
        <w:rPr>
          <w:rFonts w:ascii="Calibri Light" w:hAnsi="Calibri Light" w:cs="Menlo"/>
        </w:rPr>
      </w:pPr>
      <w:r w:rsidRPr="0018797A">
        <w:rPr>
          <w:rFonts w:ascii="Calibri" w:hAnsi="Calibri" w:cs="Menlo"/>
          <w:b/>
          <w:bCs/>
        </w:rPr>
        <w:lastRenderedPageBreak/>
        <w:t xml:space="preserve">Specify a root </w:t>
      </w:r>
      <w:proofErr w:type="gramStart"/>
      <w:r w:rsidRPr="0018797A">
        <w:rPr>
          <w:rFonts w:ascii="Calibri" w:hAnsi="Calibri" w:cs="Menlo"/>
          <w:b/>
          <w:bCs/>
        </w:rPr>
        <w:t>name</w:t>
      </w:r>
      <w:r w:rsidR="00451EEB" w:rsidRPr="00451EEB">
        <w:rPr>
          <w:noProof/>
        </w:rPr>
        <w:t xml:space="preserve"> </w:t>
      </w:r>
      <w:r w:rsidR="00451EEB" w:rsidRPr="00451EEB">
        <w:rPr>
          <w:noProof/>
          <w:shd w:val="clear" w:color="auto" w:fill="E9A3A4"/>
        </w:rPr>
        <w:t xml:space="preserve"> </w:t>
      </w:r>
      <w:r w:rsidR="00451EEB">
        <w:rPr>
          <w:rFonts w:ascii="Calibri" w:hAnsi="Calibri"/>
          <w:b/>
          <w:bCs/>
          <w:noProof/>
          <w:color w:val="C00000"/>
          <w:shd w:val="clear" w:color="auto" w:fill="E9A3A4"/>
        </w:rPr>
        <w:t>C</w:t>
      </w:r>
      <w:proofErr w:type="gramEnd"/>
      <w:r w:rsidR="00451EEB" w:rsidRPr="00451EEB">
        <w:rPr>
          <w:rFonts w:ascii="Calibri" w:hAnsi="Calibri"/>
          <w:b/>
          <w:bCs/>
          <w:noProof/>
          <w:color w:val="C00000"/>
          <w:shd w:val="clear" w:color="auto" w:fill="E9A3A4"/>
        </w:rPr>
        <w:t xml:space="preserve"> </w:t>
      </w:r>
      <w:r w:rsidR="00451EEB">
        <w:rPr>
          <w:rFonts w:ascii="Calibri Light" w:hAnsi="Calibri Light" w:cs="Menlo"/>
        </w:rPr>
        <w:t xml:space="preserve"> </w:t>
      </w:r>
      <w:r w:rsidRPr="0018797A">
        <w:rPr>
          <w:rFonts w:ascii="Calibri Light" w:hAnsi="Calibri Light" w:cs="Menlo"/>
        </w:rPr>
        <w:t xml:space="preserve">, if different than the default name that was created when the input image was uploaded. The root will be used to </w:t>
      </w:r>
      <w:proofErr w:type="spellStart"/>
      <w:r w:rsidRPr="0018797A">
        <w:rPr>
          <w:rFonts w:ascii="Calibri Light" w:hAnsi="Calibri Light" w:cs="Times New Roman"/>
        </w:rPr>
        <w:t>to</w:t>
      </w:r>
      <w:proofErr w:type="spellEnd"/>
      <w:r w:rsidRPr="0018797A">
        <w:rPr>
          <w:rFonts w:ascii="Calibri Light" w:hAnsi="Calibri Light" w:cs="Times New Roman"/>
        </w:rPr>
        <w:t xml:space="preserve"> create the output directory where all created files will reside, </w:t>
      </w:r>
      <w:r w:rsidRPr="0018797A">
        <w:rPr>
          <w:rFonts w:ascii="Menlo" w:hAnsi="Menlo" w:cs="Menlo"/>
          <w:sz w:val="22"/>
          <w:szCs w:val="22"/>
        </w:rPr>
        <w:t>out/{root}</w:t>
      </w:r>
      <w:r w:rsidRPr="0018797A">
        <w:rPr>
          <w:rFonts w:ascii="Calibri Light" w:hAnsi="Calibri Light" w:cs="Times New Roman"/>
        </w:rPr>
        <w:t>.</w:t>
      </w:r>
    </w:p>
    <w:p w14:paraId="3FD079D9" w14:textId="4D65E56C" w:rsidR="0018797A" w:rsidRPr="0018797A" w:rsidRDefault="0018797A" w:rsidP="0018797A">
      <w:pPr>
        <w:pStyle w:val="ListParagraph"/>
        <w:numPr>
          <w:ilvl w:val="1"/>
          <w:numId w:val="25"/>
        </w:numPr>
        <w:spacing w:line="276" w:lineRule="auto"/>
        <w:rPr>
          <w:rFonts w:ascii="Calibri Light" w:hAnsi="Calibri Light" w:cs="Menlo"/>
        </w:rPr>
      </w:pPr>
      <w:r w:rsidRPr="00BA1E1A">
        <w:rPr>
          <w:rFonts w:ascii="Calibri" w:hAnsi="Calibri" w:cs="Menlo"/>
          <w:b/>
          <w:bCs/>
        </w:rPr>
        <w:t>C</w:t>
      </w:r>
      <w:r w:rsidR="00913AAC" w:rsidRPr="00BA1E1A">
        <w:rPr>
          <w:rFonts w:ascii="Calibri" w:hAnsi="Calibri" w:cs="Menlo"/>
          <w:b/>
          <w:bCs/>
        </w:rPr>
        <w:t xml:space="preserve">hange the out </w:t>
      </w:r>
      <w:proofErr w:type="gramStart"/>
      <w:r w:rsidR="00913AAC" w:rsidRPr="00BA1E1A">
        <w:rPr>
          <w:rFonts w:ascii="Calibri" w:hAnsi="Calibri" w:cs="Menlo"/>
          <w:b/>
          <w:bCs/>
        </w:rPr>
        <w:t>directory</w:t>
      </w:r>
      <w:r w:rsidR="00451EEB" w:rsidRPr="00451EEB">
        <w:rPr>
          <w:noProof/>
        </w:rPr>
        <w:t xml:space="preserve"> </w:t>
      </w:r>
      <w:r w:rsidR="00451EEB" w:rsidRPr="00451EEB">
        <w:rPr>
          <w:noProof/>
          <w:shd w:val="clear" w:color="auto" w:fill="E9A3A4"/>
        </w:rPr>
        <w:t xml:space="preserve"> </w:t>
      </w:r>
      <w:r w:rsidR="00451EEB">
        <w:rPr>
          <w:rFonts w:ascii="Calibri" w:hAnsi="Calibri"/>
          <w:b/>
          <w:bCs/>
          <w:noProof/>
          <w:color w:val="C00000"/>
          <w:shd w:val="clear" w:color="auto" w:fill="E9A3A4"/>
        </w:rPr>
        <w:t>D</w:t>
      </w:r>
      <w:proofErr w:type="gramEnd"/>
      <w:r w:rsidR="00451EEB" w:rsidRPr="00451EEB">
        <w:rPr>
          <w:rFonts w:ascii="Calibri" w:hAnsi="Calibri"/>
          <w:b/>
          <w:bCs/>
          <w:noProof/>
          <w:color w:val="C00000"/>
          <w:shd w:val="clear" w:color="auto" w:fill="E9A3A4"/>
        </w:rPr>
        <w:t xml:space="preserve"> </w:t>
      </w:r>
      <w:r w:rsidR="00451EEB">
        <w:rPr>
          <w:rFonts w:ascii="Calibri Light" w:hAnsi="Calibri Light" w:cs="Menlo"/>
        </w:rPr>
        <w:t xml:space="preserve"> </w:t>
      </w:r>
      <w:r w:rsidR="00913AAC" w:rsidRPr="00BA1E1A">
        <w:rPr>
          <w:rFonts w:ascii="Calibri" w:hAnsi="Calibri" w:cs="Menlo"/>
          <w:b/>
          <w:bCs/>
        </w:rPr>
        <w:t>,</w:t>
      </w:r>
      <w:r w:rsidR="00913AAC" w:rsidRPr="0018797A">
        <w:rPr>
          <w:rFonts w:ascii="Calibri Light" w:hAnsi="Calibri Light" w:cs="Menlo"/>
        </w:rPr>
        <w:t xml:space="preserve"> which </w:t>
      </w:r>
      <w:r w:rsidR="00913AAC" w:rsidRPr="0018797A">
        <w:rPr>
          <w:rFonts w:ascii="Calibri Light" w:hAnsi="Calibri Light" w:cs="Times New Roman"/>
        </w:rPr>
        <w:t xml:space="preserve">determines where the </w:t>
      </w:r>
      <w:r w:rsidR="00913AAC" w:rsidRPr="0018797A">
        <w:rPr>
          <w:rFonts w:ascii="Menlo" w:hAnsi="Menlo" w:cs="Menlo"/>
          <w:sz w:val="22"/>
          <w:szCs w:val="22"/>
        </w:rPr>
        <w:t>out/</w:t>
      </w:r>
      <w:r w:rsidR="00913AAC" w:rsidRPr="0018797A">
        <w:rPr>
          <w:rFonts w:ascii="Calibri Light" w:hAnsi="Calibri Light" w:cs="Times New Roman"/>
        </w:rPr>
        <w:t xml:space="preserve"> directory will be placed</w:t>
      </w:r>
      <w:r>
        <w:rPr>
          <w:rFonts w:ascii="Calibri Light" w:hAnsi="Calibri Light" w:cs="Times New Roman"/>
        </w:rPr>
        <w:t xml:space="preserve">, to </w:t>
      </w:r>
      <w:r w:rsidRPr="0018797A">
        <w:rPr>
          <w:rFonts w:ascii="Menlo" w:hAnsi="Menlo" w:cs="Menlo"/>
          <w:sz w:val="22"/>
          <w:szCs w:val="22"/>
        </w:rPr>
        <w:t>/Users/</w:t>
      </w:r>
      <w:r w:rsidR="009E0AA8">
        <w:rPr>
          <w:rFonts w:ascii="Menlo" w:hAnsi="Menlo" w:cs="Menlo"/>
          <w:sz w:val="22"/>
          <w:szCs w:val="22"/>
        </w:rPr>
        <w:t>&lt;username&gt;</w:t>
      </w:r>
      <w:r w:rsidRPr="0018797A">
        <w:rPr>
          <w:rFonts w:ascii="Menlo" w:hAnsi="Menlo" w:cs="Menlo"/>
          <w:sz w:val="22"/>
          <w:szCs w:val="22"/>
        </w:rPr>
        <w:t>/</w:t>
      </w:r>
      <w:proofErr w:type="spellStart"/>
      <w:r w:rsidRPr="0018797A">
        <w:rPr>
          <w:rFonts w:ascii="Menlo" w:hAnsi="Menlo" w:cs="Menlo"/>
          <w:sz w:val="22"/>
          <w:szCs w:val="22"/>
        </w:rPr>
        <w:t>WFSC_guiding</w:t>
      </w:r>
      <w:proofErr w:type="spellEnd"/>
      <w:r w:rsidRPr="0018797A">
        <w:rPr>
          <w:rFonts w:ascii="Menlo" w:hAnsi="Menlo" w:cs="Menlo"/>
          <w:sz w:val="22"/>
          <w:szCs w:val="22"/>
        </w:rPr>
        <w:t>/WFR</w:t>
      </w:r>
      <w:r w:rsidR="009E0AA8">
        <w:rPr>
          <w:rFonts w:ascii="Menlo" w:hAnsi="Menlo" w:cs="Menlo"/>
          <w:sz w:val="22"/>
          <w:szCs w:val="22"/>
        </w:rPr>
        <w:t>September</w:t>
      </w:r>
      <w:r w:rsidRPr="0018797A">
        <w:rPr>
          <w:rFonts w:ascii="Menlo" w:hAnsi="Menlo" w:cs="Menlo"/>
          <w:sz w:val="22"/>
          <w:szCs w:val="22"/>
        </w:rPr>
        <w:t>2018/</w:t>
      </w:r>
      <w:proofErr w:type="spellStart"/>
      <w:r w:rsidRPr="0018797A">
        <w:rPr>
          <w:rFonts w:ascii="Menlo" w:hAnsi="Menlo" w:cs="Menlo"/>
          <w:sz w:val="22"/>
          <w:szCs w:val="22"/>
        </w:rPr>
        <w:t>ote</w:t>
      </w:r>
      <w:proofErr w:type="spellEnd"/>
      <w:r w:rsidRPr="0018797A">
        <w:rPr>
          <w:rFonts w:ascii="Menlo" w:hAnsi="Menlo" w:cs="Menlo"/>
          <w:sz w:val="22"/>
          <w:szCs w:val="22"/>
        </w:rPr>
        <w:t>{</w:t>
      </w:r>
      <w:r>
        <w:rPr>
          <w:rFonts w:ascii="Menlo" w:hAnsi="Menlo" w:cs="Menlo"/>
          <w:sz w:val="22"/>
          <w:szCs w:val="22"/>
        </w:rPr>
        <w:t>#</w:t>
      </w:r>
      <w:r w:rsidRPr="0018797A">
        <w:rPr>
          <w:rFonts w:ascii="Menlo" w:hAnsi="Menlo" w:cs="Menlo"/>
          <w:sz w:val="22"/>
          <w:szCs w:val="22"/>
        </w:rPr>
        <w:t>}/</w:t>
      </w:r>
    </w:p>
    <w:p w14:paraId="6AEA9FF8" w14:textId="77777777" w:rsidR="00B96FF6" w:rsidRPr="00B96FF6" w:rsidRDefault="00B96FF6" w:rsidP="00B96FF6">
      <w:pPr>
        <w:pStyle w:val="ListParagraph"/>
        <w:spacing w:line="276" w:lineRule="auto"/>
        <w:ind w:left="1080"/>
        <w:rPr>
          <w:rFonts w:ascii="Calibri Light" w:hAnsi="Calibri Light" w:cs="Menlo"/>
        </w:rPr>
      </w:pPr>
    </w:p>
    <w:p w14:paraId="40814BCB" w14:textId="3D6DEB90" w:rsidR="00722A5F" w:rsidRPr="00644BA6" w:rsidRDefault="00BA1E1A" w:rsidP="0018797A">
      <w:pPr>
        <w:pStyle w:val="ListParagraph"/>
        <w:numPr>
          <w:ilvl w:val="0"/>
          <w:numId w:val="25"/>
        </w:numPr>
        <w:spacing w:line="276" w:lineRule="auto"/>
        <w:rPr>
          <w:rFonts w:ascii="Calibri Light" w:hAnsi="Calibri Light" w:cs="Menlo"/>
        </w:rPr>
      </w:pPr>
      <w:r>
        <w:rPr>
          <w:rFonts w:ascii="Calibri Light" w:hAnsi="Calibri Light" w:cs="Times New Roman"/>
        </w:rPr>
        <w:t>Set i</w:t>
      </w:r>
      <w:r w:rsidR="0018797A">
        <w:rPr>
          <w:rFonts w:ascii="Calibri Light" w:hAnsi="Calibri Light" w:cs="Times New Roman"/>
        </w:rPr>
        <w:t>mage conversion parameters:</w:t>
      </w:r>
      <w:r w:rsidR="009C0CB2">
        <w:rPr>
          <w:rFonts w:ascii="Calibri Light" w:hAnsi="Calibri Light" w:cs="Times New Roman"/>
        </w:rPr>
        <w:t xml:space="preserve"> (Note: The steps labelled “optional” below </w:t>
      </w:r>
      <w:proofErr w:type="spellStart"/>
      <w:r w:rsidR="009C0CB2">
        <w:rPr>
          <w:rFonts w:ascii="Calibri Light" w:hAnsi="Calibri Light" w:cs="Times New Roman"/>
        </w:rPr>
        <w:t>wil</w:t>
      </w:r>
      <w:proofErr w:type="spellEnd"/>
      <w:r w:rsidR="009C0CB2">
        <w:rPr>
          <w:rFonts w:ascii="Calibri Light" w:hAnsi="Calibri Light" w:cs="Times New Roman"/>
        </w:rPr>
        <w:t xml:space="preserve"> create higher fidelity images but are not necessary for image testing at this stage)</w:t>
      </w:r>
    </w:p>
    <w:p w14:paraId="73CD425A" w14:textId="2D81A240" w:rsidR="00644BA6" w:rsidRPr="002175F0" w:rsidRDefault="00644BA6" w:rsidP="00644BA6">
      <w:pPr>
        <w:pStyle w:val="ListParagraph"/>
        <w:spacing w:line="276" w:lineRule="auto"/>
        <w:ind w:left="1080"/>
        <w:rPr>
          <w:rFonts w:ascii="Calibri Light" w:hAnsi="Calibri Light" w:cs="Menlo"/>
        </w:rPr>
      </w:pPr>
    </w:p>
    <w:p w14:paraId="4A9D03EE" w14:textId="77777777" w:rsidR="007B2A1A" w:rsidRDefault="003A0487" w:rsidP="007B2A1A">
      <w:pPr>
        <w:keepNext/>
        <w:spacing w:line="276" w:lineRule="auto"/>
        <w:jc w:val="center"/>
      </w:pPr>
      <w:r>
        <w:rPr>
          <w:noProof/>
        </w:rPr>
        <mc:AlternateContent>
          <mc:Choice Requires="wps">
            <w:drawing>
              <wp:anchor distT="0" distB="0" distL="114300" distR="114300" simplePos="0" relativeHeight="251680768" behindDoc="0" locked="0" layoutInCell="1" allowOverlap="1" wp14:anchorId="68B5FB61" wp14:editId="1A3125E5">
                <wp:simplePos x="0" y="0"/>
                <wp:positionH relativeFrom="column">
                  <wp:posOffset>5849620</wp:posOffset>
                </wp:positionH>
                <wp:positionV relativeFrom="paragraph">
                  <wp:posOffset>1508996</wp:posOffset>
                </wp:positionV>
                <wp:extent cx="182880" cy="182880"/>
                <wp:effectExtent l="0" t="0" r="0" b="0"/>
                <wp:wrapNone/>
                <wp:docPr id="64" name="Text Box 64"/>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chemeClr val="accent4">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0A79F6A0" w14:textId="765AE746" w:rsidR="000B4201" w:rsidRPr="00644BA6" w:rsidRDefault="000B4201" w:rsidP="003A0487">
                            <w:pPr>
                              <w:jc w:val="center"/>
                              <w:rPr>
                                <w:rFonts w:ascii="Calibri" w:hAnsi="Calibri"/>
                                <w:b/>
                                <w:bCs/>
                                <w:color w:val="BF8F00" w:themeColor="accent4" w:themeShade="BF"/>
                                <w:sz w:val="32"/>
                                <w:vertAlign w:val="superscript"/>
                                <w14:textOutline w14:w="0" w14:cap="flat" w14:cmpd="sng" w14:algn="ctr">
                                  <w14:noFill/>
                                  <w14:prstDash w14:val="solid"/>
                                  <w14:round/>
                                </w14:textOutline>
                              </w:rPr>
                            </w:pPr>
                            <w:r w:rsidRPr="00644BA6">
                              <w:rPr>
                                <w:rFonts w:ascii="Calibri" w:hAnsi="Calibri"/>
                                <w:b/>
                                <w:bCs/>
                                <w:color w:val="BF8F00" w:themeColor="accent4" w:themeShade="BF"/>
                                <w:sz w:val="32"/>
                                <w:vertAlign w:val="superscript"/>
                                <w14:textOutline w14:w="0" w14:cap="flat" w14:cmpd="sng" w14:algn="ctr">
                                  <w14:noFill/>
                                  <w14:prstDash w14:val="solid"/>
                                  <w14:round/>
                                </w14:textOutline>
                              </w:rPr>
                              <w:t>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B5FB61" id="Text Box 64" o:spid="_x0000_s1032" type="#_x0000_t202" style="position:absolute;left:0;text-align:left;margin-left:460.6pt;margin-top:118.8pt;width:14.4pt;height:14.4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" fillcolor="#fff2cc [663]" stroked="f">
                <v:textbox inset="0,0,0,0">
                  <w:txbxContent>
                    <w:p w14:paraId="0A79F6A0" w14:textId="765AE746" w:rsidR="000B4201" w:rsidRPr="00644BA6" w:rsidRDefault="000B4201" w:rsidP="003A0487">
                      <w:pPr>
                        <w:jc w:val="center"/>
                        <w:rPr>
                          <w:rFonts w:ascii="Calibri" w:hAnsi="Calibri"/>
                          <w:b/>
                          <w:bCs/>
                          <w:color w:val="BF8F00" w:themeColor="accent4" w:themeShade="BF"/>
                          <w:sz w:val="32"/>
                          <w:vertAlign w:val="superscript"/>
                          <w14:textOutline w14:w="0" w14:cap="flat" w14:cmpd="sng" w14:algn="ctr">
                            <w14:noFill/>
                            <w14:prstDash w14:val="solid"/>
                            <w14:round/>
                          </w14:textOutline>
                        </w:rPr>
                      </w:pPr>
                      <w:r w:rsidRPr="00644BA6">
                        <w:rPr>
                          <w:rFonts w:ascii="Calibri" w:hAnsi="Calibri"/>
                          <w:b/>
                          <w:bCs/>
                          <w:color w:val="BF8F00" w:themeColor="accent4" w:themeShade="BF"/>
                          <w:sz w:val="32"/>
                          <w:vertAlign w:val="superscript"/>
                          <w14:textOutline w14:w="0" w14:cap="flat" w14:cmpd="sng" w14:algn="ctr">
                            <w14:noFill/>
                            <w14:prstDash w14:val="solid"/>
                            <w14:round/>
                          </w14:textOutline>
                        </w:rPr>
                        <w:t>E</w:t>
                      </w:r>
                    </w:p>
                  </w:txbxContent>
                </v:textbox>
              </v:shape>
            </w:pict>
          </mc:Fallback>
        </mc:AlternateContent>
      </w:r>
      <w:r>
        <w:rPr>
          <w:noProof/>
        </w:rPr>
        <mc:AlternateContent>
          <mc:Choice Requires="wps">
            <w:drawing>
              <wp:anchor distT="0" distB="0" distL="114300" distR="114300" simplePos="0" relativeHeight="251678720" behindDoc="0" locked="0" layoutInCell="1" allowOverlap="1" wp14:anchorId="646C3232" wp14:editId="24775A0D">
                <wp:simplePos x="0" y="0"/>
                <wp:positionH relativeFrom="column">
                  <wp:posOffset>849630</wp:posOffset>
                </wp:positionH>
                <wp:positionV relativeFrom="paragraph">
                  <wp:posOffset>1198009</wp:posOffset>
                </wp:positionV>
                <wp:extent cx="182880" cy="182880"/>
                <wp:effectExtent l="0" t="0" r="0" b="0"/>
                <wp:wrapNone/>
                <wp:docPr id="63" name="Text Box 63"/>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chemeClr val="accent4">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4D47F701" w14:textId="77777777" w:rsidR="000B4201" w:rsidRPr="00644BA6" w:rsidRDefault="000B4201" w:rsidP="00CE738E">
                            <w:pPr>
                              <w:jc w:val="center"/>
                              <w:rPr>
                                <w:rFonts w:ascii="Calibri" w:hAnsi="Calibri"/>
                                <w:b/>
                                <w:bCs/>
                                <w:color w:val="BF8F00" w:themeColor="accent4" w:themeShade="BF"/>
                                <w:sz w:val="32"/>
                                <w:vertAlign w:val="superscript"/>
                                <w14:textOutline w14:w="0" w14:cap="flat" w14:cmpd="sng" w14:algn="ctr">
                                  <w14:noFill/>
                                  <w14:prstDash w14:val="solid"/>
                                  <w14:round/>
                                </w14:textOutline>
                              </w:rPr>
                            </w:pPr>
                            <w:r w:rsidRPr="00644BA6">
                              <w:rPr>
                                <w:rFonts w:ascii="Calibri" w:hAnsi="Calibri"/>
                                <w:b/>
                                <w:bCs/>
                                <w:color w:val="BF8F00" w:themeColor="accent4" w:themeShade="BF"/>
                                <w:sz w:val="32"/>
                                <w:vertAlign w:val="superscript"/>
                                <w14:textOutline w14:w="0" w14:cap="flat" w14:cmpd="sng" w14:algn="ctr">
                                  <w14:noFill/>
                                  <w14:prstDash w14:val="solid"/>
                                  <w14:round/>
                                </w14:textOutline>
                              </w:rPr>
                              <w:t>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6C3232" id="Text Box 63" o:spid="_x0000_s1033" type="#_x0000_t202" style="position:absolute;left:0;text-align:left;margin-left:66.9pt;margin-top:94.35pt;width:14.4pt;height:14.4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" fillcolor="#fff2cc [663]" stroked="f">
                <v:textbox inset="0,0,0,0">
                  <w:txbxContent>
                    <w:p w14:paraId="4D47F701" w14:textId="77777777" w:rsidR="000B4201" w:rsidRPr="00644BA6" w:rsidRDefault="000B4201" w:rsidP="00CE738E">
                      <w:pPr>
                        <w:jc w:val="center"/>
                        <w:rPr>
                          <w:rFonts w:ascii="Calibri" w:hAnsi="Calibri"/>
                          <w:b/>
                          <w:bCs/>
                          <w:color w:val="BF8F00" w:themeColor="accent4" w:themeShade="BF"/>
                          <w:sz w:val="32"/>
                          <w:vertAlign w:val="superscript"/>
                          <w14:textOutline w14:w="0" w14:cap="flat" w14:cmpd="sng" w14:algn="ctr">
                            <w14:noFill/>
                            <w14:prstDash w14:val="solid"/>
                            <w14:round/>
                          </w14:textOutline>
                        </w:rPr>
                      </w:pPr>
                      <w:r w:rsidRPr="00644BA6">
                        <w:rPr>
                          <w:rFonts w:ascii="Calibri" w:hAnsi="Calibri"/>
                          <w:b/>
                          <w:bCs/>
                          <w:color w:val="BF8F00" w:themeColor="accent4" w:themeShade="BF"/>
                          <w:sz w:val="32"/>
                          <w:vertAlign w:val="superscript"/>
                          <w14:textOutline w14:w="0" w14:cap="flat" w14:cmpd="sng" w14:algn="ctr">
                            <w14:noFill/>
                            <w14:prstDash w14:val="solid"/>
                            <w14:round/>
                          </w14:textOutline>
                        </w:rPr>
                        <w:t>D</w:t>
                      </w:r>
                    </w:p>
                  </w:txbxContent>
                </v:textbox>
              </v:shape>
            </w:pict>
          </mc:Fallback>
        </mc:AlternateContent>
      </w:r>
      <w:r>
        <w:rPr>
          <w:noProof/>
        </w:rPr>
        <mc:AlternateContent>
          <mc:Choice Requires="wps">
            <w:drawing>
              <wp:anchor distT="0" distB="0" distL="114300" distR="114300" simplePos="0" relativeHeight="251677696" behindDoc="0" locked="0" layoutInCell="1" allowOverlap="1" wp14:anchorId="35D9EF5C" wp14:editId="05C028EF">
                <wp:simplePos x="0" y="0"/>
                <wp:positionH relativeFrom="column">
                  <wp:posOffset>849630</wp:posOffset>
                </wp:positionH>
                <wp:positionV relativeFrom="paragraph">
                  <wp:posOffset>984014</wp:posOffset>
                </wp:positionV>
                <wp:extent cx="182880" cy="182880"/>
                <wp:effectExtent l="0" t="0" r="0" b="0"/>
                <wp:wrapNone/>
                <wp:docPr id="62" name="Text Box 62"/>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chemeClr val="accent4">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31B6CFA0" w14:textId="77777777" w:rsidR="000B4201" w:rsidRPr="00644BA6" w:rsidRDefault="000B4201" w:rsidP="00CE738E">
                            <w:pPr>
                              <w:jc w:val="center"/>
                              <w:rPr>
                                <w:rFonts w:ascii="Calibri" w:hAnsi="Calibri"/>
                                <w:b/>
                                <w:bCs/>
                                <w:color w:val="BF8F00" w:themeColor="accent4" w:themeShade="BF"/>
                                <w:sz w:val="32"/>
                                <w:vertAlign w:val="superscript"/>
                                <w14:textOutline w14:w="0" w14:cap="flat" w14:cmpd="sng" w14:algn="ctr">
                                  <w14:noFill/>
                                  <w14:prstDash w14:val="solid"/>
                                  <w14:round/>
                                </w14:textOutline>
                              </w:rPr>
                            </w:pPr>
                            <w:r w:rsidRPr="00644BA6">
                              <w:rPr>
                                <w:rFonts w:ascii="Calibri" w:hAnsi="Calibri"/>
                                <w:b/>
                                <w:bCs/>
                                <w:color w:val="BF8F00" w:themeColor="accent4" w:themeShade="BF"/>
                                <w:sz w:val="32"/>
                                <w:vertAlign w:val="superscript"/>
                                <w14:textOutline w14:w="0" w14:cap="flat" w14:cmpd="sng" w14:algn="ctr">
                                  <w14:noFill/>
                                  <w14:prstDash w14:val="solid"/>
                                  <w14:round/>
                                </w14:textOutline>
                              </w:rP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D9EF5C" id="Text Box 62" o:spid="_x0000_s1034" type="#_x0000_t202" style="position:absolute;left:0;text-align:left;margin-left:66.9pt;margin-top:77.5pt;width:14.4pt;height:14.4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" fillcolor="#fff2cc [663]" stroked="f">
                <v:textbox inset="0,0,0,0">
                  <w:txbxContent>
                    <w:p w14:paraId="31B6CFA0" w14:textId="77777777" w:rsidR="000B4201" w:rsidRPr="00644BA6" w:rsidRDefault="000B4201" w:rsidP="00CE738E">
                      <w:pPr>
                        <w:jc w:val="center"/>
                        <w:rPr>
                          <w:rFonts w:ascii="Calibri" w:hAnsi="Calibri"/>
                          <w:b/>
                          <w:bCs/>
                          <w:color w:val="BF8F00" w:themeColor="accent4" w:themeShade="BF"/>
                          <w:sz w:val="32"/>
                          <w:vertAlign w:val="superscript"/>
                          <w14:textOutline w14:w="0" w14:cap="flat" w14:cmpd="sng" w14:algn="ctr">
                            <w14:noFill/>
                            <w14:prstDash w14:val="solid"/>
                            <w14:round/>
                          </w14:textOutline>
                        </w:rPr>
                      </w:pPr>
                      <w:r w:rsidRPr="00644BA6">
                        <w:rPr>
                          <w:rFonts w:ascii="Calibri" w:hAnsi="Calibri"/>
                          <w:b/>
                          <w:bCs/>
                          <w:color w:val="BF8F00" w:themeColor="accent4" w:themeShade="BF"/>
                          <w:sz w:val="32"/>
                          <w:vertAlign w:val="superscript"/>
                          <w14:textOutline w14:w="0" w14:cap="flat" w14:cmpd="sng" w14:algn="ctr">
                            <w14:noFill/>
                            <w14:prstDash w14:val="solid"/>
                            <w14:round/>
                          </w14:textOutline>
                        </w:rPr>
                        <w:t>C</w:t>
                      </w:r>
                    </w:p>
                  </w:txbxContent>
                </v:textbox>
              </v:shape>
            </w:pict>
          </mc:Fallback>
        </mc:AlternateContent>
      </w:r>
      <w:r w:rsidR="004C6896">
        <w:rPr>
          <w:noProof/>
        </w:rPr>
        <mc:AlternateContent>
          <mc:Choice Requires="wps">
            <w:drawing>
              <wp:anchor distT="0" distB="0" distL="114300" distR="114300" simplePos="0" relativeHeight="251675648" behindDoc="0" locked="0" layoutInCell="1" allowOverlap="1" wp14:anchorId="75394518" wp14:editId="0623354D">
                <wp:simplePos x="0" y="0"/>
                <wp:positionH relativeFrom="column">
                  <wp:posOffset>852170</wp:posOffset>
                </wp:positionH>
                <wp:positionV relativeFrom="paragraph">
                  <wp:posOffset>497840</wp:posOffset>
                </wp:positionV>
                <wp:extent cx="182880" cy="182880"/>
                <wp:effectExtent l="0" t="0" r="0" b="0"/>
                <wp:wrapNone/>
                <wp:docPr id="60" name="Text Box 60"/>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chemeClr val="accent4">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046C7FF7" w14:textId="77777777" w:rsidR="000B4201" w:rsidRPr="00644BA6" w:rsidRDefault="000B4201" w:rsidP="00CE738E">
                            <w:pPr>
                              <w:jc w:val="center"/>
                              <w:rPr>
                                <w:rFonts w:ascii="Calibri" w:hAnsi="Calibri"/>
                                <w:b/>
                                <w:bCs/>
                                <w:color w:val="BF8F00" w:themeColor="accent4" w:themeShade="BF"/>
                                <w:sz w:val="32"/>
                                <w:vertAlign w:val="superscript"/>
                                <w14:textOutline w14:w="0" w14:cap="flat" w14:cmpd="sng" w14:algn="ctr">
                                  <w14:noFill/>
                                  <w14:prstDash w14:val="solid"/>
                                  <w14:round/>
                                </w14:textOutline>
                              </w:rPr>
                            </w:pPr>
                            <w:r w:rsidRPr="00644BA6">
                              <w:rPr>
                                <w:rFonts w:ascii="Calibri" w:hAnsi="Calibri"/>
                                <w:b/>
                                <w:bCs/>
                                <w:color w:val="BF8F00" w:themeColor="accent4" w:themeShade="BF"/>
                                <w:sz w:val="32"/>
                                <w:vertAlign w:val="superscript"/>
                                <w14:textOutline w14:w="0" w14:cap="flat" w14:cmpd="sng" w14:algn="ctr">
                                  <w14:noFill/>
                                  <w14:prstDash w14:val="solid"/>
                                  <w14:round/>
                                </w14:textOutline>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394518" id="Text Box 60" o:spid="_x0000_s1035" type="#_x0000_t202" style="position:absolute;left:0;text-align:left;margin-left:67.1pt;margin-top:39.2pt;width:14.4pt;height:14.4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" fillcolor="#fff2cc [663]" stroked="f">
                <v:textbox inset="0,0,0,0">
                  <w:txbxContent>
                    <w:p w14:paraId="046C7FF7" w14:textId="77777777" w:rsidR="000B4201" w:rsidRPr="00644BA6" w:rsidRDefault="000B4201" w:rsidP="00CE738E">
                      <w:pPr>
                        <w:jc w:val="center"/>
                        <w:rPr>
                          <w:rFonts w:ascii="Calibri" w:hAnsi="Calibri"/>
                          <w:b/>
                          <w:bCs/>
                          <w:color w:val="BF8F00" w:themeColor="accent4" w:themeShade="BF"/>
                          <w:sz w:val="32"/>
                          <w:vertAlign w:val="superscript"/>
                          <w14:textOutline w14:w="0" w14:cap="flat" w14:cmpd="sng" w14:algn="ctr">
                            <w14:noFill/>
                            <w14:prstDash w14:val="solid"/>
                            <w14:round/>
                          </w14:textOutline>
                        </w:rPr>
                      </w:pPr>
                      <w:r w:rsidRPr="00644BA6">
                        <w:rPr>
                          <w:rFonts w:ascii="Calibri" w:hAnsi="Calibri"/>
                          <w:b/>
                          <w:bCs/>
                          <w:color w:val="BF8F00" w:themeColor="accent4" w:themeShade="BF"/>
                          <w:sz w:val="32"/>
                          <w:vertAlign w:val="superscript"/>
                          <w14:textOutline w14:w="0" w14:cap="flat" w14:cmpd="sng" w14:algn="ctr">
                            <w14:noFill/>
                            <w14:prstDash w14:val="solid"/>
                            <w14:round/>
                          </w14:textOutline>
                        </w:rPr>
                        <w:t>A</w:t>
                      </w:r>
                    </w:p>
                  </w:txbxContent>
                </v:textbox>
              </v:shape>
            </w:pict>
          </mc:Fallback>
        </mc:AlternateContent>
      </w:r>
      <w:r w:rsidR="00CE738E">
        <w:rPr>
          <w:noProof/>
        </w:rPr>
        <mc:AlternateContent>
          <mc:Choice Requires="wps">
            <w:drawing>
              <wp:anchor distT="0" distB="0" distL="114300" distR="114300" simplePos="0" relativeHeight="251676672" behindDoc="0" locked="0" layoutInCell="1" allowOverlap="1" wp14:anchorId="317C2DD5" wp14:editId="0FC073D0">
                <wp:simplePos x="0" y="0"/>
                <wp:positionH relativeFrom="column">
                  <wp:posOffset>846772</wp:posOffset>
                </wp:positionH>
                <wp:positionV relativeFrom="paragraph">
                  <wp:posOffset>773112</wp:posOffset>
                </wp:positionV>
                <wp:extent cx="182880" cy="182880"/>
                <wp:effectExtent l="0" t="0" r="0" b="0"/>
                <wp:wrapNone/>
                <wp:docPr id="61" name="Text Box 61"/>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chemeClr val="accent4">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5175DD47" w14:textId="77777777" w:rsidR="000B4201" w:rsidRPr="00644BA6" w:rsidRDefault="000B4201" w:rsidP="00CE738E">
                            <w:pPr>
                              <w:jc w:val="center"/>
                              <w:rPr>
                                <w:rFonts w:ascii="Calibri" w:hAnsi="Calibri"/>
                                <w:b/>
                                <w:bCs/>
                                <w:color w:val="BF8F00" w:themeColor="accent4" w:themeShade="BF"/>
                                <w:sz w:val="32"/>
                                <w:vertAlign w:val="superscript"/>
                                <w14:textOutline w14:w="0" w14:cap="flat" w14:cmpd="sng" w14:algn="ctr">
                                  <w14:noFill/>
                                  <w14:prstDash w14:val="solid"/>
                                  <w14:round/>
                                </w14:textOutline>
                              </w:rPr>
                            </w:pPr>
                            <w:r w:rsidRPr="00644BA6">
                              <w:rPr>
                                <w:rFonts w:ascii="Calibri" w:hAnsi="Calibri"/>
                                <w:b/>
                                <w:bCs/>
                                <w:color w:val="BF8F00" w:themeColor="accent4" w:themeShade="BF"/>
                                <w:sz w:val="32"/>
                                <w:vertAlign w:val="superscript"/>
                                <w14:textOutline w14:w="0" w14:cap="flat" w14:cmpd="sng" w14:algn="ctr">
                                  <w14:noFill/>
                                  <w14:prstDash w14:val="solid"/>
                                  <w14:round/>
                                </w14:textOutline>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7C2DD5" id="Text Box 61" o:spid="_x0000_s1036" type="#_x0000_t202" style="position:absolute;left:0;text-align:left;margin-left:66.65pt;margin-top:60.85pt;width:14.4pt;height:14.4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" fillcolor="#fff2cc [663]" stroked="f">
                <v:textbox inset="0,0,0,0">
                  <w:txbxContent>
                    <w:p w14:paraId="5175DD47" w14:textId="77777777" w:rsidR="000B4201" w:rsidRPr="00644BA6" w:rsidRDefault="000B4201" w:rsidP="00CE738E">
                      <w:pPr>
                        <w:jc w:val="center"/>
                        <w:rPr>
                          <w:rFonts w:ascii="Calibri" w:hAnsi="Calibri"/>
                          <w:b/>
                          <w:bCs/>
                          <w:color w:val="BF8F00" w:themeColor="accent4" w:themeShade="BF"/>
                          <w:sz w:val="32"/>
                          <w:vertAlign w:val="superscript"/>
                          <w14:textOutline w14:w="0" w14:cap="flat" w14:cmpd="sng" w14:algn="ctr">
                            <w14:noFill/>
                            <w14:prstDash w14:val="solid"/>
                            <w14:round/>
                          </w14:textOutline>
                        </w:rPr>
                      </w:pPr>
                      <w:r w:rsidRPr="00644BA6">
                        <w:rPr>
                          <w:rFonts w:ascii="Calibri" w:hAnsi="Calibri"/>
                          <w:b/>
                          <w:bCs/>
                          <w:color w:val="BF8F00" w:themeColor="accent4" w:themeShade="BF"/>
                          <w:sz w:val="32"/>
                          <w:vertAlign w:val="superscript"/>
                          <w14:textOutline w14:w="0" w14:cap="flat" w14:cmpd="sng" w14:algn="ctr">
                            <w14:noFill/>
                            <w14:prstDash w14:val="solid"/>
                            <w14:round/>
                          </w14:textOutline>
                        </w:rPr>
                        <w:t>B</w:t>
                      </w:r>
                    </w:p>
                  </w:txbxContent>
                </v:textbox>
              </v:shape>
            </w:pict>
          </mc:Fallback>
        </mc:AlternateContent>
      </w:r>
      <w:r w:rsidR="00E825C7">
        <w:rPr>
          <w:rFonts w:ascii="Calibri Light" w:hAnsi="Calibri Light" w:cs="Menlo"/>
          <w:noProof/>
        </w:rPr>
        <w:drawing>
          <wp:inline distT="0" distB="0" distL="0" distR="0" wp14:anchorId="498176A0" wp14:editId="13C4EAB3">
            <wp:extent cx="5029200" cy="1899930"/>
            <wp:effectExtent l="0" t="0" r="0" b="5080"/>
            <wp:docPr id="36" name="Picture 36" descr="../../../../../Desktop/Screen%20Shot%202018-05-29%20at%2011.0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Screen%20Shot%202018-05-29%20at%2011.07.2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029200" cy="1899930"/>
                    </a:xfrm>
                    <a:prstGeom prst="rect">
                      <a:avLst/>
                    </a:prstGeom>
                    <a:noFill/>
                    <a:ln>
                      <a:noFill/>
                    </a:ln>
                  </pic:spPr>
                </pic:pic>
              </a:graphicData>
            </a:graphic>
          </wp:inline>
        </w:drawing>
      </w:r>
    </w:p>
    <w:p w14:paraId="488BAC52" w14:textId="6D603CD5" w:rsidR="002175F0" w:rsidRPr="002175F0" w:rsidRDefault="007B2A1A" w:rsidP="007B2A1A">
      <w:pPr>
        <w:pStyle w:val="Caption"/>
        <w:jc w:val="center"/>
        <w:rPr>
          <w:rFonts w:ascii="Calibri Light" w:hAnsi="Calibri Light" w:cs="Menlo"/>
        </w:rPr>
      </w:pPr>
      <w:r>
        <w:t xml:space="preserve">Figure </w:t>
      </w:r>
      <w:r w:rsidR="003B52F0">
        <w:fldChar w:fldCharType="begin"/>
      </w:r>
      <w:r w:rsidR="003B52F0">
        <w:instrText xml:space="preserve"> SEQ Figure \* ARABIC </w:instrText>
      </w:r>
      <w:r w:rsidR="003B52F0">
        <w:fldChar w:fldCharType="separate"/>
      </w:r>
      <w:r w:rsidR="003D6F7D">
        <w:rPr>
          <w:noProof/>
        </w:rPr>
        <w:t>3</w:t>
      </w:r>
      <w:r w:rsidR="003B52F0">
        <w:rPr>
          <w:noProof/>
        </w:rPr>
        <w:fldChar w:fldCharType="end"/>
      </w:r>
      <w:r>
        <w:t xml:space="preserve"> - Image Converter section of the Main GUI</w:t>
      </w:r>
    </w:p>
    <w:p w14:paraId="7D32D50C" w14:textId="5DDD84B2" w:rsidR="0018797A" w:rsidRPr="0018797A" w:rsidRDefault="0018797A" w:rsidP="00722A5F">
      <w:pPr>
        <w:pStyle w:val="ListParagraph"/>
        <w:spacing w:line="276" w:lineRule="auto"/>
        <w:ind w:left="0"/>
        <w:jc w:val="center"/>
        <w:rPr>
          <w:rFonts w:ascii="Calibri Light" w:hAnsi="Calibri Light" w:cs="Menlo"/>
        </w:rPr>
      </w:pPr>
    </w:p>
    <w:p w14:paraId="61A46BE0" w14:textId="2EBA0609" w:rsidR="00364756" w:rsidRDefault="009C0CB2" w:rsidP="0018797A">
      <w:pPr>
        <w:pStyle w:val="ListParagraph"/>
        <w:numPr>
          <w:ilvl w:val="1"/>
          <w:numId w:val="25"/>
        </w:numPr>
        <w:spacing w:line="276" w:lineRule="auto"/>
        <w:rPr>
          <w:rFonts w:ascii="Calibri Light" w:hAnsi="Calibri Light" w:cs="Menlo"/>
        </w:rPr>
      </w:pPr>
      <w:r w:rsidRPr="009C0CB2">
        <w:rPr>
          <w:rFonts w:asciiTheme="majorHAnsi" w:hAnsiTheme="majorHAnsi" w:cs="Menlo"/>
        </w:rPr>
        <w:t>(Optional)</w:t>
      </w:r>
      <w:r>
        <w:rPr>
          <w:rFonts w:cs="Menlo"/>
          <w:b/>
        </w:rPr>
        <w:t xml:space="preserve"> </w:t>
      </w:r>
      <w:r w:rsidRPr="009C0CB2">
        <w:rPr>
          <w:rFonts w:cs="Menlo"/>
          <w:b/>
        </w:rPr>
        <w:t>S</w:t>
      </w:r>
      <w:r w:rsidR="00364756" w:rsidRPr="009C0CB2">
        <w:rPr>
          <w:rFonts w:ascii="Calibri" w:hAnsi="Calibri" w:cs="Menlo"/>
          <w:b/>
          <w:bCs/>
        </w:rPr>
        <w:t>imulate t</w:t>
      </w:r>
      <w:r w:rsidR="00364756" w:rsidRPr="00BA1E1A">
        <w:rPr>
          <w:rFonts w:ascii="Calibri" w:hAnsi="Calibri" w:cs="Menlo"/>
          <w:b/>
          <w:bCs/>
        </w:rPr>
        <w:t xml:space="preserve">he effects of coarse </w:t>
      </w:r>
      <w:proofErr w:type="gramStart"/>
      <w:r w:rsidR="00364756" w:rsidRPr="00BA1E1A">
        <w:rPr>
          <w:rFonts w:ascii="Calibri" w:hAnsi="Calibri" w:cs="Menlo"/>
          <w:b/>
          <w:bCs/>
        </w:rPr>
        <w:t>pointing</w:t>
      </w:r>
      <w:r w:rsidR="003A0487" w:rsidRPr="00451EEB">
        <w:rPr>
          <w:noProof/>
        </w:rPr>
        <w:t xml:space="preserve"> </w:t>
      </w:r>
      <w:r w:rsidR="003A0487" w:rsidRPr="00644BA6">
        <w:rPr>
          <w:noProof/>
          <w:color w:val="BF8F00" w:themeColor="accent4" w:themeShade="BF"/>
          <w:shd w:val="clear" w:color="auto" w:fill="FFF2CC" w:themeFill="accent4" w:themeFillTint="33"/>
        </w:rPr>
        <w:t xml:space="preserve"> </w:t>
      </w:r>
      <w:r w:rsidR="003A0487" w:rsidRPr="00644BA6">
        <w:rPr>
          <w:rFonts w:ascii="Calibri" w:hAnsi="Calibri"/>
          <w:b/>
          <w:bCs/>
          <w:noProof/>
          <w:color w:val="BF8F00" w:themeColor="accent4" w:themeShade="BF"/>
          <w:shd w:val="clear" w:color="auto" w:fill="FFF2CC" w:themeFill="accent4" w:themeFillTint="33"/>
        </w:rPr>
        <w:t>A</w:t>
      </w:r>
      <w:proofErr w:type="gramEnd"/>
      <w:r w:rsidR="003A0487" w:rsidRPr="00644BA6">
        <w:rPr>
          <w:rFonts w:ascii="Calibri" w:hAnsi="Calibri"/>
          <w:b/>
          <w:bCs/>
          <w:noProof/>
          <w:color w:val="BF8F00" w:themeColor="accent4" w:themeShade="BF"/>
          <w:shd w:val="clear" w:color="auto" w:fill="FFF2CC" w:themeFill="accent4" w:themeFillTint="33"/>
        </w:rPr>
        <w:t xml:space="preserve"> </w:t>
      </w:r>
      <w:r w:rsidR="003A0487">
        <w:rPr>
          <w:rFonts w:ascii="Calibri Light" w:hAnsi="Calibri Light" w:cs="Menlo"/>
        </w:rPr>
        <w:t xml:space="preserve"> </w:t>
      </w:r>
      <w:r w:rsidR="00364756">
        <w:rPr>
          <w:rFonts w:ascii="Calibri Light" w:hAnsi="Calibri Light" w:cs="Menlo"/>
        </w:rPr>
        <w:t xml:space="preserve">by specifying the jitter rate of the observatory. A jitter rate of 0.7 </w:t>
      </w:r>
      <w:proofErr w:type="spellStart"/>
      <w:r w:rsidR="00364756">
        <w:rPr>
          <w:rFonts w:ascii="Calibri Light" w:hAnsi="Calibri Light" w:cs="Menlo"/>
        </w:rPr>
        <w:t>arcsec</w:t>
      </w:r>
      <w:proofErr w:type="spellEnd"/>
      <w:r w:rsidR="00364756">
        <w:rPr>
          <w:rFonts w:ascii="Calibri Light" w:hAnsi="Calibri Light" w:cs="Menlo"/>
        </w:rPr>
        <w:t>/sec creates images that are similar to ITM simulations in coarse point. Otherwise, ensure the “Add jitter rate” box is unchecked.</w:t>
      </w:r>
    </w:p>
    <w:p w14:paraId="3AB5679C" w14:textId="7BD65531" w:rsidR="00913AAC" w:rsidRPr="00913AAC" w:rsidRDefault="00913AAC" w:rsidP="0018797A">
      <w:pPr>
        <w:pStyle w:val="ListParagraph"/>
        <w:numPr>
          <w:ilvl w:val="1"/>
          <w:numId w:val="25"/>
        </w:numPr>
        <w:spacing w:line="276" w:lineRule="auto"/>
        <w:rPr>
          <w:rFonts w:ascii="Calibri Light" w:hAnsi="Calibri Light" w:cs="Menlo"/>
        </w:rPr>
      </w:pPr>
      <w:r>
        <w:rPr>
          <w:rFonts w:ascii="Calibri Light" w:hAnsi="Calibri Light" w:cs="Menlo"/>
        </w:rPr>
        <w:t xml:space="preserve">Check that the </w:t>
      </w:r>
      <w:proofErr w:type="gramStart"/>
      <w:r w:rsidRPr="00BA1E1A">
        <w:rPr>
          <w:rFonts w:ascii="Calibri" w:hAnsi="Calibri" w:cs="Menlo"/>
          <w:b/>
          <w:bCs/>
        </w:rPr>
        <w:t>instrument</w:t>
      </w:r>
      <w:r w:rsidR="003A0487" w:rsidRPr="00451EEB">
        <w:rPr>
          <w:noProof/>
        </w:rPr>
        <w:t xml:space="preserve"> </w:t>
      </w:r>
      <w:r w:rsidR="003A0487" w:rsidRPr="00644BA6">
        <w:rPr>
          <w:noProof/>
          <w:color w:val="BF8F00" w:themeColor="accent4" w:themeShade="BF"/>
          <w:shd w:val="clear" w:color="auto" w:fill="FFF2CC" w:themeFill="accent4" w:themeFillTint="33"/>
        </w:rPr>
        <w:t xml:space="preserve"> </w:t>
      </w:r>
      <w:r w:rsidR="003A0487" w:rsidRPr="00644BA6">
        <w:rPr>
          <w:b/>
          <w:noProof/>
          <w:color w:val="BF8F00" w:themeColor="accent4" w:themeShade="BF"/>
          <w:shd w:val="clear" w:color="auto" w:fill="FFF2CC" w:themeFill="accent4" w:themeFillTint="33"/>
        </w:rPr>
        <w:t>B</w:t>
      </w:r>
      <w:proofErr w:type="gramEnd"/>
      <w:r w:rsidR="003A0487" w:rsidRPr="00644BA6">
        <w:rPr>
          <w:noProof/>
          <w:color w:val="BF8F00" w:themeColor="accent4" w:themeShade="BF"/>
          <w:shd w:val="clear" w:color="auto" w:fill="FFF2CC" w:themeFill="accent4" w:themeFillTint="33"/>
        </w:rPr>
        <w:t xml:space="preserve"> </w:t>
      </w:r>
      <w:r w:rsidR="003A0487">
        <w:rPr>
          <w:rFonts w:ascii="Calibri Light" w:hAnsi="Calibri Light" w:cs="Menlo"/>
        </w:rPr>
        <w:t xml:space="preserve"> </w:t>
      </w:r>
      <w:r w:rsidRPr="00BA1E1A">
        <w:rPr>
          <w:rFonts w:ascii="Calibri" w:hAnsi="Calibri" w:cs="Menlo"/>
          <w:b/>
          <w:bCs/>
        </w:rPr>
        <w:t>and NIRCam detector</w:t>
      </w:r>
      <w:r w:rsidR="00644BA6" w:rsidRPr="00451EEB">
        <w:rPr>
          <w:noProof/>
        </w:rPr>
        <w:t xml:space="preserve"> </w:t>
      </w:r>
      <w:r w:rsidR="00644BA6" w:rsidRPr="00644BA6">
        <w:rPr>
          <w:noProof/>
          <w:color w:val="BF8F00" w:themeColor="accent4" w:themeShade="BF"/>
          <w:shd w:val="clear" w:color="auto" w:fill="FFF2CC" w:themeFill="accent4" w:themeFillTint="33"/>
        </w:rPr>
        <w:t xml:space="preserve"> </w:t>
      </w:r>
      <w:r w:rsidR="00644BA6">
        <w:rPr>
          <w:b/>
          <w:noProof/>
          <w:color w:val="BF8F00" w:themeColor="accent4" w:themeShade="BF"/>
          <w:shd w:val="clear" w:color="auto" w:fill="FFF2CC" w:themeFill="accent4" w:themeFillTint="33"/>
        </w:rPr>
        <w:t>C</w:t>
      </w:r>
      <w:r w:rsidR="00644BA6" w:rsidRPr="00644BA6">
        <w:rPr>
          <w:noProof/>
          <w:color w:val="BF8F00" w:themeColor="accent4" w:themeShade="BF"/>
          <w:shd w:val="clear" w:color="auto" w:fill="FFF2CC" w:themeFill="accent4" w:themeFillTint="33"/>
        </w:rPr>
        <w:t xml:space="preserve"> </w:t>
      </w:r>
      <w:r w:rsidR="00644BA6">
        <w:rPr>
          <w:rFonts w:ascii="Calibri Light" w:hAnsi="Calibri Light" w:cs="Menlo"/>
        </w:rPr>
        <w:t xml:space="preserve"> </w:t>
      </w:r>
      <w:r>
        <w:rPr>
          <w:rFonts w:ascii="Calibri Light" w:hAnsi="Calibri Light" w:cs="Menlo"/>
        </w:rPr>
        <w:t xml:space="preserve">used to take the input image are set to the correct values; change them if not. (If the NIRCam detector is not defined, the tool will attempt to parse it from the input FITS header.) </w:t>
      </w:r>
      <w:r w:rsidRPr="008503E8">
        <w:rPr>
          <w:rFonts w:ascii="Calibri Light" w:hAnsi="Calibri Light" w:cs="Times New Roman"/>
        </w:rPr>
        <w:t xml:space="preserve">The FGS-formatted image will be saved to </w:t>
      </w:r>
      <w:r w:rsidRPr="00A02FCE">
        <w:rPr>
          <w:rFonts w:ascii="Menlo" w:hAnsi="Menlo" w:cs="Menlo"/>
          <w:sz w:val="22"/>
          <w:szCs w:val="22"/>
        </w:rPr>
        <w:t>out/{root}/</w:t>
      </w:r>
      <w:proofErr w:type="spellStart"/>
      <w:r w:rsidRPr="00A02FCE">
        <w:rPr>
          <w:rFonts w:ascii="Menlo" w:hAnsi="Menlo" w:cs="Menlo"/>
          <w:sz w:val="22"/>
          <w:szCs w:val="22"/>
        </w:rPr>
        <w:t>FGS_imgs</w:t>
      </w:r>
      <w:proofErr w:type="spellEnd"/>
      <w:r w:rsidRPr="00A02FCE">
        <w:rPr>
          <w:rFonts w:ascii="Menlo" w:hAnsi="Menlo" w:cs="Menlo"/>
          <w:sz w:val="22"/>
          <w:szCs w:val="22"/>
        </w:rPr>
        <w:t>/{</w:t>
      </w:r>
      <w:proofErr w:type="spellStart"/>
      <w:r w:rsidRPr="00A02FCE">
        <w:rPr>
          <w:rFonts w:ascii="Menlo" w:hAnsi="Menlo" w:cs="Menlo"/>
          <w:sz w:val="22"/>
          <w:szCs w:val="22"/>
        </w:rPr>
        <w:t>input_</w:t>
      </w:r>
      <w:proofErr w:type="gramStart"/>
      <w:r w:rsidRPr="00A02FCE">
        <w:rPr>
          <w:rFonts w:ascii="Menlo" w:hAnsi="Menlo" w:cs="Menlo"/>
          <w:sz w:val="22"/>
          <w:szCs w:val="22"/>
        </w:rPr>
        <w:t>image</w:t>
      </w:r>
      <w:proofErr w:type="spellEnd"/>
      <w:r w:rsidRPr="00A02FCE">
        <w:rPr>
          <w:rFonts w:ascii="Menlo" w:hAnsi="Menlo" w:cs="Menlo"/>
          <w:sz w:val="22"/>
          <w:szCs w:val="22"/>
        </w:rPr>
        <w:t>}_</w:t>
      </w:r>
      <w:proofErr w:type="gramEnd"/>
      <w:r w:rsidRPr="00A02FCE">
        <w:rPr>
          <w:rFonts w:ascii="Menlo" w:hAnsi="Menlo" w:cs="Menlo"/>
          <w:sz w:val="22"/>
          <w:szCs w:val="22"/>
        </w:rPr>
        <w:t>G{guider}.fits</w:t>
      </w:r>
    </w:p>
    <w:p w14:paraId="4EBDEEE6" w14:textId="318655CC" w:rsidR="00913AAC" w:rsidRDefault="009C0CB2" w:rsidP="0018797A">
      <w:pPr>
        <w:pStyle w:val="ListParagraph"/>
        <w:numPr>
          <w:ilvl w:val="1"/>
          <w:numId w:val="25"/>
        </w:numPr>
        <w:spacing w:line="276" w:lineRule="auto"/>
        <w:rPr>
          <w:rFonts w:ascii="Calibri Light" w:hAnsi="Calibri Light" w:cs="Menlo"/>
        </w:rPr>
      </w:pPr>
      <w:r>
        <w:rPr>
          <w:rFonts w:ascii="Calibri Light" w:hAnsi="Calibri Light" w:cs="Menlo"/>
        </w:rPr>
        <w:t>(Optional) You can</w:t>
      </w:r>
      <w:r w:rsidR="00913AAC">
        <w:rPr>
          <w:rFonts w:ascii="Calibri Light" w:hAnsi="Calibri Light" w:cs="Menlo"/>
        </w:rPr>
        <w:t xml:space="preserve"> specify the </w:t>
      </w:r>
      <w:r w:rsidR="00913AAC" w:rsidRPr="00BA1E1A">
        <w:rPr>
          <w:rFonts w:ascii="Calibri" w:hAnsi="Calibri" w:cs="Menlo"/>
          <w:b/>
          <w:bCs/>
        </w:rPr>
        <w:t xml:space="preserve">magnitude or counts </w:t>
      </w:r>
      <w:r w:rsidR="0018797A" w:rsidRPr="00BA1E1A">
        <w:rPr>
          <w:rFonts w:ascii="Calibri" w:hAnsi="Calibri" w:cs="Menlo"/>
          <w:b/>
          <w:bCs/>
        </w:rPr>
        <w:t xml:space="preserve">for the </w:t>
      </w:r>
      <w:proofErr w:type="gramStart"/>
      <w:r w:rsidR="0018797A" w:rsidRPr="00BA1E1A">
        <w:rPr>
          <w:rFonts w:ascii="Calibri" w:hAnsi="Calibri" w:cs="Menlo"/>
          <w:b/>
          <w:bCs/>
        </w:rPr>
        <w:t>normalization</w:t>
      </w:r>
      <w:r w:rsidR="00644BA6" w:rsidRPr="00451EEB">
        <w:rPr>
          <w:noProof/>
        </w:rPr>
        <w:t xml:space="preserve"> </w:t>
      </w:r>
      <w:r w:rsidR="00644BA6" w:rsidRPr="00644BA6">
        <w:rPr>
          <w:noProof/>
          <w:color w:val="BF8F00" w:themeColor="accent4" w:themeShade="BF"/>
          <w:shd w:val="clear" w:color="auto" w:fill="FFF2CC" w:themeFill="accent4" w:themeFillTint="33"/>
        </w:rPr>
        <w:t xml:space="preserve"> </w:t>
      </w:r>
      <w:r w:rsidR="00644BA6">
        <w:rPr>
          <w:b/>
          <w:noProof/>
          <w:color w:val="BF8F00" w:themeColor="accent4" w:themeShade="BF"/>
          <w:shd w:val="clear" w:color="auto" w:fill="FFF2CC" w:themeFill="accent4" w:themeFillTint="33"/>
        </w:rPr>
        <w:t>D</w:t>
      </w:r>
      <w:proofErr w:type="gramEnd"/>
      <w:r w:rsidR="00644BA6" w:rsidRPr="00644BA6">
        <w:rPr>
          <w:noProof/>
          <w:color w:val="BF8F00" w:themeColor="accent4" w:themeShade="BF"/>
          <w:shd w:val="clear" w:color="auto" w:fill="FFF2CC" w:themeFill="accent4" w:themeFillTint="33"/>
        </w:rPr>
        <w:t xml:space="preserve"> </w:t>
      </w:r>
      <w:r w:rsidR="00644BA6">
        <w:rPr>
          <w:rFonts w:ascii="Calibri Light" w:hAnsi="Calibri Light" w:cs="Menlo"/>
        </w:rPr>
        <w:t xml:space="preserve"> </w:t>
      </w:r>
      <w:r w:rsidR="0018797A">
        <w:rPr>
          <w:rFonts w:ascii="Calibri Light" w:hAnsi="Calibri Light" w:cs="Menlo"/>
        </w:rPr>
        <w:t>of the final image</w:t>
      </w:r>
      <w:r w:rsidR="00913AAC">
        <w:rPr>
          <w:rFonts w:ascii="Calibri Light" w:hAnsi="Calibri Light" w:cs="Menlo"/>
        </w:rPr>
        <w:t>. Otherwise, ensure the “Normalize to” box is unchecked.</w:t>
      </w:r>
    </w:p>
    <w:p w14:paraId="768289F1" w14:textId="09963460" w:rsidR="0018797A" w:rsidRDefault="009C0CB2" w:rsidP="0018797A">
      <w:pPr>
        <w:pStyle w:val="ListParagraph"/>
        <w:numPr>
          <w:ilvl w:val="1"/>
          <w:numId w:val="25"/>
        </w:numPr>
        <w:spacing w:line="276" w:lineRule="auto"/>
        <w:rPr>
          <w:rFonts w:ascii="Calibri Light" w:hAnsi="Calibri Light" w:cs="Menlo"/>
        </w:rPr>
      </w:pPr>
      <w:r w:rsidRPr="009C0CB2">
        <w:rPr>
          <w:rFonts w:asciiTheme="majorHAnsi" w:hAnsiTheme="majorHAnsi" w:cs="Menlo"/>
          <w:bCs/>
        </w:rPr>
        <w:t>(Optional)</w:t>
      </w:r>
      <w:r>
        <w:rPr>
          <w:rFonts w:ascii="Calibri" w:hAnsi="Calibri" w:cs="Menlo"/>
          <w:b/>
          <w:bCs/>
        </w:rPr>
        <w:t xml:space="preserve"> A</w:t>
      </w:r>
      <w:r w:rsidR="006F1A43" w:rsidRPr="00BA1E1A">
        <w:rPr>
          <w:rFonts w:ascii="Calibri" w:hAnsi="Calibri" w:cs="Menlo"/>
          <w:b/>
          <w:bCs/>
        </w:rPr>
        <w:t>dd background stars</w:t>
      </w:r>
      <w:r w:rsidR="003A0487">
        <w:rPr>
          <w:rFonts w:ascii="Calibri Light" w:hAnsi="Calibri Light" w:cs="Menlo"/>
        </w:rPr>
        <w:t xml:space="preserve"> </w:t>
      </w:r>
      <w:r w:rsidR="006F1A43">
        <w:rPr>
          <w:rFonts w:ascii="Calibri Light" w:hAnsi="Calibri Light" w:cs="Menlo"/>
        </w:rPr>
        <w:t>to the final image.</w:t>
      </w:r>
    </w:p>
    <w:p w14:paraId="7095E23E" w14:textId="11F2EF5A" w:rsidR="006F1A43" w:rsidRDefault="00364756" w:rsidP="00364756">
      <w:pPr>
        <w:pStyle w:val="ListParagraph"/>
        <w:numPr>
          <w:ilvl w:val="2"/>
          <w:numId w:val="25"/>
        </w:numPr>
        <w:spacing w:line="276" w:lineRule="auto"/>
        <w:rPr>
          <w:rFonts w:ascii="Calibri Light" w:hAnsi="Calibri Light" w:cs="Menlo"/>
        </w:rPr>
      </w:pPr>
      <w:r>
        <w:rPr>
          <w:rFonts w:ascii="Calibri Light" w:hAnsi="Calibri Light" w:cs="Menlo"/>
        </w:rPr>
        <w:t>Click “Add Backg</w:t>
      </w:r>
      <w:r w:rsidR="006F1A43">
        <w:rPr>
          <w:rFonts w:ascii="Calibri Light" w:hAnsi="Calibri Light" w:cs="Menlo"/>
        </w:rPr>
        <w:t>round Stars”.</w:t>
      </w:r>
      <w:r w:rsidR="00644BA6" w:rsidRPr="00451EEB">
        <w:rPr>
          <w:noProof/>
        </w:rPr>
        <w:t xml:space="preserve"> </w:t>
      </w:r>
      <w:r w:rsidR="00644BA6" w:rsidRPr="00644BA6">
        <w:rPr>
          <w:noProof/>
          <w:color w:val="BF8F00" w:themeColor="accent4" w:themeShade="BF"/>
          <w:shd w:val="clear" w:color="auto" w:fill="FFF2CC" w:themeFill="accent4" w:themeFillTint="33"/>
        </w:rPr>
        <w:t xml:space="preserve"> </w:t>
      </w:r>
      <w:proofErr w:type="gramStart"/>
      <w:r w:rsidR="00644BA6">
        <w:rPr>
          <w:b/>
          <w:noProof/>
          <w:color w:val="BF8F00" w:themeColor="accent4" w:themeShade="BF"/>
          <w:shd w:val="clear" w:color="auto" w:fill="FFF2CC" w:themeFill="accent4" w:themeFillTint="33"/>
        </w:rPr>
        <w:t>E</w:t>
      </w:r>
      <w:r w:rsidR="00644BA6" w:rsidRPr="00644BA6">
        <w:rPr>
          <w:noProof/>
          <w:color w:val="BF8F00" w:themeColor="accent4" w:themeShade="BF"/>
          <w:shd w:val="clear" w:color="auto" w:fill="FFF2CC" w:themeFill="accent4" w:themeFillTint="33"/>
        </w:rPr>
        <w:t xml:space="preserve"> </w:t>
      </w:r>
      <w:r w:rsidR="00644BA6">
        <w:rPr>
          <w:rFonts w:ascii="Calibri Light" w:hAnsi="Calibri Light" w:cs="Menlo"/>
        </w:rPr>
        <w:t xml:space="preserve"> </w:t>
      </w:r>
      <w:r w:rsidR="006F1A43">
        <w:rPr>
          <w:rFonts w:ascii="Calibri Light" w:hAnsi="Calibri Light" w:cs="Menlo"/>
        </w:rPr>
        <w:t>The</w:t>
      </w:r>
      <w:proofErr w:type="gramEnd"/>
      <w:r w:rsidR="006F1A43">
        <w:rPr>
          <w:rFonts w:ascii="Calibri Light" w:hAnsi="Calibri Light" w:cs="Menlo"/>
        </w:rPr>
        <w:t xml:space="preserve"> background stars dialog box will appear:</w:t>
      </w:r>
    </w:p>
    <w:p w14:paraId="4607CBF4" w14:textId="77777777" w:rsidR="00B96FF6" w:rsidRDefault="00B96FF6" w:rsidP="00B96FF6">
      <w:pPr>
        <w:spacing w:line="276" w:lineRule="auto"/>
        <w:rPr>
          <w:rFonts w:ascii="Calibri Light" w:hAnsi="Calibri Light" w:cs="Menlo"/>
        </w:rPr>
      </w:pPr>
    </w:p>
    <w:p w14:paraId="699D75D2" w14:textId="77777777" w:rsidR="00B96FF6" w:rsidRPr="00B96FF6" w:rsidRDefault="00B96FF6" w:rsidP="00B96FF6">
      <w:pPr>
        <w:spacing w:line="276" w:lineRule="auto"/>
        <w:rPr>
          <w:rFonts w:ascii="Calibri Light" w:hAnsi="Calibri Light" w:cs="Menlo"/>
        </w:rPr>
      </w:pPr>
    </w:p>
    <w:p w14:paraId="3B50F034" w14:textId="34B0761F" w:rsidR="00817D4A" w:rsidRDefault="00644BA6" w:rsidP="00817D4A">
      <w:pPr>
        <w:pStyle w:val="ListParagraph"/>
        <w:keepNext/>
        <w:spacing w:line="276" w:lineRule="auto"/>
        <w:ind w:left="0"/>
        <w:jc w:val="center"/>
      </w:pPr>
      <w:r>
        <w:rPr>
          <w:noProof/>
        </w:rPr>
        <w:lastRenderedPageBreak/>
        <mc:AlternateContent>
          <mc:Choice Requires="wps">
            <w:drawing>
              <wp:anchor distT="0" distB="0" distL="114300" distR="114300" simplePos="0" relativeHeight="251697152" behindDoc="0" locked="0" layoutInCell="1" allowOverlap="1" wp14:anchorId="44C894D4" wp14:editId="2BBA36ED">
                <wp:simplePos x="0" y="0"/>
                <wp:positionH relativeFrom="column">
                  <wp:posOffset>1231900</wp:posOffset>
                </wp:positionH>
                <wp:positionV relativeFrom="paragraph">
                  <wp:posOffset>2320974</wp:posOffset>
                </wp:positionV>
                <wp:extent cx="182880" cy="182880"/>
                <wp:effectExtent l="0" t="0" r="0" b="0"/>
                <wp:wrapNone/>
                <wp:docPr id="19" name="Text Box 19"/>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chemeClr val="accent6">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4B3665A9" w14:textId="28D71B3D" w:rsidR="000B4201" w:rsidRPr="00644BA6" w:rsidRDefault="000B4201" w:rsidP="00644BA6">
                            <w:pPr>
                              <w:jc w:val="center"/>
                              <w:rPr>
                                <w:rFonts w:ascii="Calibri" w:hAnsi="Calibri"/>
                                <w:b/>
                                <w:bCs/>
                                <w:color w:val="538135" w:themeColor="accent6" w:themeShade="BF"/>
                                <w:sz w:val="32"/>
                                <w:vertAlign w:val="superscript"/>
                                <w14:textOutline w14:w="0" w14:cap="flat" w14:cmpd="sng" w14:algn="ctr">
                                  <w14:noFill/>
                                  <w14:prstDash w14:val="solid"/>
                                  <w14:round/>
                                </w14:textOutline>
                              </w:rPr>
                            </w:pPr>
                            <w:r>
                              <w:rPr>
                                <w:rFonts w:ascii="Calibri" w:hAnsi="Calibri"/>
                                <w:b/>
                                <w:bCs/>
                                <w:color w:val="538135" w:themeColor="accent6" w:themeShade="BF"/>
                                <w:sz w:val="32"/>
                                <w:vertAlign w:val="superscript"/>
                                <w14:textOutline w14:w="0" w14:cap="flat" w14:cmpd="sng" w14:algn="ctr">
                                  <w14:noFill/>
                                  <w14:prstDash w14:val="solid"/>
                                  <w14:round/>
                                </w14:textOutline>
                              </w:rP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C894D4" id="Text Box 19" o:spid="_x0000_s1037" type="#_x0000_t202" style="position:absolute;left:0;text-align:left;margin-left:97pt;margin-top:182.75pt;width:14.4pt;height:14.4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" fillcolor="#e2efd9 [665]" stroked="f">
                <v:textbox inset="0,0,0,0">
                  <w:txbxContent>
                    <w:p w14:paraId="4B3665A9" w14:textId="28D71B3D" w:rsidR="000B4201" w:rsidRPr="00644BA6" w:rsidRDefault="000B4201" w:rsidP="00644BA6">
                      <w:pPr>
                        <w:jc w:val="center"/>
                        <w:rPr>
                          <w:rFonts w:ascii="Calibri" w:hAnsi="Calibri"/>
                          <w:b/>
                          <w:bCs/>
                          <w:color w:val="538135" w:themeColor="accent6" w:themeShade="BF"/>
                          <w:sz w:val="32"/>
                          <w:vertAlign w:val="superscript"/>
                          <w14:textOutline w14:w="0" w14:cap="flat" w14:cmpd="sng" w14:algn="ctr">
                            <w14:noFill/>
                            <w14:prstDash w14:val="solid"/>
                            <w14:round/>
                          </w14:textOutline>
                        </w:rPr>
                      </w:pPr>
                      <w:r>
                        <w:rPr>
                          <w:rFonts w:ascii="Calibri" w:hAnsi="Calibri"/>
                          <w:b/>
                          <w:bCs/>
                          <w:color w:val="538135" w:themeColor="accent6" w:themeShade="BF"/>
                          <w:sz w:val="32"/>
                          <w:vertAlign w:val="superscript"/>
                          <w14:textOutline w14:w="0" w14:cap="flat" w14:cmpd="sng" w14:algn="ctr">
                            <w14:noFill/>
                            <w14:prstDash w14:val="solid"/>
                            <w14:round/>
                          </w14:textOutline>
                        </w:rPr>
                        <w:t>C</w:t>
                      </w:r>
                    </w:p>
                  </w:txbxContent>
                </v:textbox>
              </v:shape>
            </w:pict>
          </mc:Fallback>
        </mc:AlternateContent>
      </w:r>
      <w:r>
        <w:rPr>
          <w:noProof/>
        </w:rPr>
        <mc:AlternateContent>
          <mc:Choice Requires="wps">
            <w:drawing>
              <wp:anchor distT="0" distB="0" distL="114300" distR="114300" simplePos="0" relativeHeight="251695104" behindDoc="0" locked="0" layoutInCell="1" allowOverlap="1" wp14:anchorId="49F2C9AD" wp14:editId="1805EF70">
                <wp:simplePos x="0" y="0"/>
                <wp:positionH relativeFrom="column">
                  <wp:posOffset>1232535</wp:posOffset>
                </wp:positionH>
                <wp:positionV relativeFrom="paragraph">
                  <wp:posOffset>630604</wp:posOffset>
                </wp:positionV>
                <wp:extent cx="182880" cy="182880"/>
                <wp:effectExtent l="0" t="0" r="0" b="0"/>
                <wp:wrapNone/>
                <wp:docPr id="18" name="Text Box 18"/>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chemeClr val="accent6">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76BE6A3E" w14:textId="55A23775" w:rsidR="000B4201" w:rsidRPr="00644BA6" w:rsidRDefault="000B4201" w:rsidP="00644BA6">
                            <w:pPr>
                              <w:jc w:val="center"/>
                              <w:rPr>
                                <w:rFonts w:ascii="Calibri" w:hAnsi="Calibri"/>
                                <w:b/>
                                <w:bCs/>
                                <w:color w:val="538135" w:themeColor="accent6" w:themeShade="BF"/>
                                <w:sz w:val="32"/>
                                <w:vertAlign w:val="superscript"/>
                                <w14:textOutline w14:w="0" w14:cap="flat" w14:cmpd="sng" w14:algn="ctr">
                                  <w14:noFill/>
                                  <w14:prstDash w14:val="solid"/>
                                  <w14:round/>
                                </w14:textOutline>
                              </w:rPr>
                            </w:pPr>
                            <w:r>
                              <w:rPr>
                                <w:rFonts w:ascii="Calibri" w:hAnsi="Calibri"/>
                                <w:b/>
                                <w:bCs/>
                                <w:color w:val="538135" w:themeColor="accent6" w:themeShade="BF"/>
                                <w:sz w:val="32"/>
                                <w:vertAlign w:val="superscript"/>
                                <w14:textOutline w14:w="0" w14:cap="flat" w14:cmpd="sng" w14:algn="ctr">
                                  <w14:noFill/>
                                  <w14:prstDash w14:val="solid"/>
                                  <w14:round/>
                                </w14:textOutline>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F2C9AD" id="Text Box 18" o:spid="_x0000_s1038" type="#_x0000_t202" style="position:absolute;left:0;text-align:left;margin-left:97.05pt;margin-top:49.65pt;width:14.4pt;height:14.4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" fillcolor="#e2efd9 [665]" stroked="f">
                <v:textbox inset="0,0,0,0">
                  <w:txbxContent>
                    <w:p w14:paraId="76BE6A3E" w14:textId="55A23775" w:rsidR="000B4201" w:rsidRPr="00644BA6" w:rsidRDefault="000B4201" w:rsidP="00644BA6">
                      <w:pPr>
                        <w:jc w:val="center"/>
                        <w:rPr>
                          <w:rFonts w:ascii="Calibri" w:hAnsi="Calibri"/>
                          <w:b/>
                          <w:bCs/>
                          <w:color w:val="538135" w:themeColor="accent6" w:themeShade="BF"/>
                          <w:sz w:val="32"/>
                          <w:vertAlign w:val="superscript"/>
                          <w14:textOutline w14:w="0" w14:cap="flat" w14:cmpd="sng" w14:algn="ctr">
                            <w14:noFill/>
                            <w14:prstDash w14:val="solid"/>
                            <w14:round/>
                          </w14:textOutline>
                        </w:rPr>
                      </w:pPr>
                      <w:r>
                        <w:rPr>
                          <w:rFonts w:ascii="Calibri" w:hAnsi="Calibri"/>
                          <w:b/>
                          <w:bCs/>
                          <w:color w:val="538135" w:themeColor="accent6" w:themeShade="BF"/>
                          <w:sz w:val="32"/>
                          <w:vertAlign w:val="superscript"/>
                          <w14:textOutline w14:w="0" w14:cap="flat" w14:cmpd="sng" w14:algn="ctr">
                            <w14:noFill/>
                            <w14:prstDash w14:val="solid"/>
                            <w14:round/>
                          </w14:textOutline>
                        </w:rPr>
                        <w:t>B</w:t>
                      </w:r>
                    </w:p>
                  </w:txbxContent>
                </v:textbox>
              </v:shape>
            </w:pict>
          </mc:Fallback>
        </mc:AlternateContent>
      </w:r>
      <w:r>
        <w:rPr>
          <w:noProof/>
        </w:rPr>
        <mc:AlternateContent>
          <mc:Choice Requires="wps">
            <w:drawing>
              <wp:anchor distT="0" distB="0" distL="114300" distR="114300" simplePos="0" relativeHeight="251693056" behindDoc="0" locked="0" layoutInCell="1" allowOverlap="1" wp14:anchorId="12798A4B" wp14:editId="70B0608B">
                <wp:simplePos x="0" y="0"/>
                <wp:positionH relativeFrom="column">
                  <wp:posOffset>1229360</wp:posOffset>
                </wp:positionH>
                <wp:positionV relativeFrom="paragraph">
                  <wp:posOffset>170229</wp:posOffset>
                </wp:positionV>
                <wp:extent cx="182880" cy="182880"/>
                <wp:effectExtent l="0" t="0" r="0" b="0"/>
                <wp:wrapNone/>
                <wp:docPr id="3" name="Text Box 3"/>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chemeClr val="accent6">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4B0099B7" w14:textId="77777777" w:rsidR="000B4201" w:rsidRPr="00644BA6" w:rsidRDefault="000B4201" w:rsidP="00644BA6">
                            <w:pPr>
                              <w:jc w:val="center"/>
                              <w:rPr>
                                <w:rFonts w:ascii="Calibri" w:hAnsi="Calibri"/>
                                <w:b/>
                                <w:bCs/>
                                <w:color w:val="538135" w:themeColor="accent6" w:themeShade="BF"/>
                                <w:sz w:val="32"/>
                                <w:vertAlign w:val="superscript"/>
                                <w14:textOutline w14:w="0" w14:cap="flat" w14:cmpd="sng" w14:algn="ctr">
                                  <w14:noFill/>
                                  <w14:prstDash w14:val="solid"/>
                                  <w14:round/>
                                </w14:textOutline>
                              </w:rPr>
                            </w:pPr>
                            <w:r w:rsidRPr="00644BA6">
                              <w:rPr>
                                <w:rFonts w:ascii="Calibri" w:hAnsi="Calibri"/>
                                <w:b/>
                                <w:bCs/>
                                <w:color w:val="538135" w:themeColor="accent6" w:themeShade="BF"/>
                                <w:sz w:val="32"/>
                                <w:vertAlign w:val="superscript"/>
                                <w14:textOutline w14:w="0" w14:cap="flat" w14:cmpd="sng" w14:algn="ctr">
                                  <w14:noFill/>
                                  <w14:prstDash w14:val="solid"/>
                                  <w14:round/>
                                </w14:textOutline>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798A4B" id="Text Box 3" o:spid="_x0000_s1039" type="#_x0000_t202" style="position:absolute;left:0;text-align:left;margin-left:96.8pt;margin-top:13.4pt;width:14.4pt;height:14.4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" fillcolor="#e2efd9 [665]" stroked="f">
                <v:textbox inset="0,0,0,0">
                  <w:txbxContent>
                    <w:p w14:paraId="4B0099B7" w14:textId="77777777" w:rsidR="000B4201" w:rsidRPr="00644BA6" w:rsidRDefault="000B4201" w:rsidP="00644BA6">
                      <w:pPr>
                        <w:jc w:val="center"/>
                        <w:rPr>
                          <w:rFonts w:ascii="Calibri" w:hAnsi="Calibri"/>
                          <w:b/>
                          <w:bCs/>
                          <w:color w:val="538135" w:themeColor="accent6" w:themeShade="BF"/>
                          <w:sz w:val="32"/>
                          <w:vertAlign w:val="superscript"/>
                          <w14:textOutline w14:w="0" w14:cap="flat" w14:cmpd="sng" w14:algn="ctr">
                            <w14:noFill/>
                            <w14:prstDash w14:val="solid"/>
                            <w14:round/>
                          </w14:textOutline>
                        </w:rPr>
                      </w:pPr>
                      <w:r w:rsidRPr="00644BA6">
                        <w:rPr>
                          <w:rFonts w:ascii="Calibri" w:hAnsi="Calibri"/>
                          <w:b/>
                          <w:bCs/>
                          <w:color w:val="538135" w:themeColor="accent6" w:themeShade="BF"/>
                          <w:sz w:val="32"/>
                          <w:vertAlign w:val="superscript"/>
                          <w14:textOutline w14:w="0" w14:cap="flat" w14:cmpd="sng" w14:algn="ctr">
                            <w14:noFill/>
                            <w14:prstDash w14:val="solid"/>
                            <w14:round/>
                          </w14:textOutline>
                        </w:rPr>
                        <w:t>A</w:t>
                      </w:r>
                    </w:p>
                  </w:txbxContent>
                </v:textbox>
              </v:shape>
            </w:pict>
          </mc:Fallback>
        </mc:AlternateContent>
      </w:r>
      <w:r w:rsidR="006F1A43">
        <w:rPr>
          <w:rFonts w:ascii="Calibri Light" w:hAnsi="Calibri Light" w:cs="Menlo"/>
          <w:noProof/>
        </w:rPr>
        <w:drawing>
          <wp:inline distT="0" distB="0" distL="0" distR="0" wp14:anchorId="1741D8F3" wp14:editId="65E0D7BD">
            <wp:extent cx="4509135" cy="3380283"/>
            <wp:effectExtent l="0" t="0" r="12065" b="0"/>
            <wp:docPr id="25" name="Picture 25" descr="../../../../../Desktop/Screen%20Shot%202018-05-29%20at%2010.5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8-05-29%20at%2010.54.4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12174" cy="3382561"/>
                    </a:xfrm>
                    <a:prstGeom prst="rect">
                      <a:avLst/>
                    </a:prstGeom>
                    <a:noFill/>
                    <a:ln>
                      <a:noFill/>
                    </a:ln>
                  </pic:spPr>
                </pic:pic>
              </a:graphicData>
            </a:graphic>
          </wp:inline>
        </w:drawing>
      </w:r>
    </w:p>
    <w:p w14:paraId="7FE8CCF2" w14:textId="7D0E26B8" w:rsidR="00364756" w:rsidRDefault="00817D4A" w:rsidP="00817D4A">
      <w:pPr>
        <w:pStyle w:val="Caption"/>
        <w:jc w:val="center"/>
        <w:rPr>
          <w:rFonts w:ascii="Calibri Light" w:hAnsi="Calibri Light" w:cs="Menlo"/>
        </w:rPr>
      </w:pPr>
      <w:r>
        <w:t xml:space="preserve">Figure </w:t>
      </w:r>
      <w:fldSimple w:instr=" SEQ Figure \* ARABIC ">
        <w:r w:rsidR="003D6F7D">
          <w:rPr>
            <w:noProof/>
          </w:rPr>
          <w:t>4</w:t>
        </w:r>
      </w:fldSimple>
      <w:r>
        <w:t xml:space="preserve"> - Background stars dialog window</w:t>
      </w:r>
    </w:p>
    <w:p w14:paraId="058C4F87" w14:textId="77777777" w:rsidR="00364756" w:rsidRDefault="00364756" w:rsidP="00364756">
      <w:pPr>
        <w:pStyle w:val="ListParagraph"/>
        <w:numPr>
          <w:ilvl w:val="2"/>
          <w:numId w:val="25"/>
        </w:numPr>
        <w:spacing w:line="276" w:lineRule="auto"/>
        <w:rPr>
          <w:rFonts w:ascii="Calibri Light" w:hAnsi="Calibri Light" w:cs="Menlo"/>
        </w:rPr>
      </w:pPr>
      <w:r>
        <w:rPr>
          <w:rFonts w:ascii="Calibri Light" w:hAnsi="Calibri Light" w:cs="Menlo"/>
        </w:rPr>
        <w:t>Select which method you wish to use to add stars to the image: randomly, with a user-defined table, or with a Guide Star Catalog (GSC) 2.4.1 query.</w:t>
      </w:r>
    </w:p>
    <w:p w14:paraId="3BE27D3F" w14:textId="77777777" w:rsidR="00364756" w:rsidRDefault="00364756" w:rsidP="00364756">
      <w:pPr>
        <w:pStyle w:val="ListParagraph"/>
        <w:numPr>
          <w:ilvl w:val="3"/>
          <w:numId w:val="25"/>
        </w:numPr>
        <w:spacing w:line="276" w:lineRule="auto"/>
        <w:rPr>
          <w:rFonts w:ascii="Calibri Light" w:hAnsi="Calibri Light" w:cs="Menlo"/>
        </w:rPr>
      </w:pPr>
      <w:r>
        <w:rPr>
          <w:rFonts w:ascii="Calibri Light" w:hAnsi="Calibri Light" w:cs="Menlo"/>
        </w:rPr>
        <w:t>To add stars randomly:</w:t>
      </w:r>
    </w:p>
    <w:p w14:paraId="61E7177A" w14:textId="427AB9AC" w:rsidR="00364756" w:rsidRDefault="00364756" w:rsidP="00364756">
      <w:pPr>
        <w:pStyle w:val="ListParagraph"/>
        <w:numPr>
          <w:ilvl w:val="4"/>
          <w:numId w:val="25"/>
        </w:numPr>
        <w:spacing w:line="276" w:lineRule="auto"/>
        <w:rPr>
          <w:rFonts w:ascii="Calibri Light" w:hAnsi="Calibri Light" w:cs="Menlo"/>
        </w:rPr>
      </w:pPr>
      <w:r>
        <w:rPr>
          <w:rFonts w:ascii="Calibri Light" w:hAnsi="Calibri Light" w:cs="Menlo"/>
        </w:rPr>
        <w:t xml:space="preserve">Select the </w:t>
      </w:r>
      <w:r w:rsidRPr="008F0D1C">
        <w:rPr>
          <w:rFonts w:ascii="Calibri" w:hAnsi="Calibri" w:cs="Menlo"/>
          <w:b/>
          <w:bCs/>
        </w:rPr>
        <w:t xml:space="preserve">“Add Stars </w:t>
      </w:r>
      <w:proofErr w:type="gramStart"/>
      <w:r w:rsidRPr="008F0D1C">
        <w:rPr>
          <w:rFonts w:ascii="Calibri" w:hAnsi="Calibri" w:cs="Menlo"/>
          <w:b/>
          <w:bCs/>
        </w:rPr>
        <w:t>Randomly”</w:t>
      </w:r>
      <w:r w:rsidR="00644BA6" w:rsidRPr="00451EEB">
        <w:rPr>
          <w:noProof/>
        </w:rPr>
        <w:t xml:space="preserve"> </w:t>
      </w:r>
      <w:r w:rsidR="00644BA6" w:rsidRPr="00644BA6">
        <w:rPr>
          <w:noProof/>
          <w:color w:val="538135" w:themeColor="accent6" w:themeShade="BF"/>
          <w:shd w:val="clear" w:color="auto" w:fill="E2EFD9" w:themeFill="accent6" w:themeFillTint="33"/>
        </w:rPr>
        <w:t xml:space="preserve"> </w:t>
      </w:r>
      <w:r w:rsidR="00644BA6" w:rsidRPr="00644BA6">
        <w:rPr>
          <w:b/>
          <w:noProof/>
          <w:color w:val="538135" w:themeColor="accent6" w:themeShade="BF"/>
          <w:shd w:val="clear" w:color="auto" w:fill="E2EFD9" w:themeFill="accent6" w:themeFillTint="33"/>
        </w:rPr>
        <w:t>A</w:t>
      </w:r>
      <w:proofErr w:type="gramEnd"/>
      <w:r w:rsidR="00644BA6" w:rsidRPr="00644BA6">
        <w:rPr>
          <w:noProof/>
          <w:color w:val="538135" w:themeColor="accent6" w:themeShade="BF"/>
          <w:shd w:val="clear" w:color="auto" w:fill="E2EFD9" w:themeFill="accent6" w:themeFillTint="33"/>
        </w:rPr>
        <w:t xml:space="preserve"> </w:t>
      </w:r>
      <w:r w:rsidR="00644BA6">
        <w:rPr>
          <w:rFonts w:ascii="Calibri Light" w:hAnsi="Calibri Light" w:cs="Menlo"/>
        </w:rPr>
        <w:t xml:space="preserve"> </w:t>
      </w:r>
      <w:r>
        <w:rPr>
          <w:rFonts w:ascii="Calibri Light" w:hAnsi="Calibri Light" w:cs="Menlo"/>
        </w:rPr>
        <w:t>checkbox.</w:t>
      </w:r>
    </w:p>
    <w:p w14:paraId="3BD3F1C9" w14:textId="77777777" w:rsidR="00364756" w:rsidRDefault="00364756" w:rsidP="00364756">
      <w:pPr>
        <w:pStyle w:val="ListParagraph"/>
        <w:numPr>
          <w:ilvl w:val="4"/>
          <w:numId w:val="25"/>
        </w:numPr>
        <w:spacing w:line="276" w:lineRule="auto"/>
        <w:rPr>
          <w:rFonts w:ascii="Calibri Light" w:hAnsi="Calibri Light" w:cs="Menlo"/>
        </w:rPr>
      </w:pPr>
      <w:r>
        <w:rPr>
          <w:rFonts w:ascii="Calibri Light" w:hAnsi="Calibri Light" w:cs="Menlo"/>
        </w:rPr>
        <w:t>Input the number of stars you want to add to the image</w:t>
      </w:r>
    </w:p>
    <w:p w14:paraId="2CF3378D" w14:textId="77777777" w:rsidR="00364756" w:rsidRDefault="00364756" w:rsidP="00364756">
      <w:pPr>
        <w:pStyle w:val="ListParagraph"/>
        <w:numPr>
          <w:ilvl w:val="4"/>
          <w:numId w:val="25"/>
        </w:numPr>
        <w:spacing w:line="276" w:lineRule="auto"/>
        <w:rPr>
          <w:rFonts w:ascii="Calibri Light" w:hAnsi="Calibri Light" w:cs="Menlo"/>
        </w:rPr>
      </w:pPr>
      <w:r>
        <w:rPr>
          <w:rFonts w:ascii="Calibri Light" w:hAnsi="Calibri Light" w:cs="Menlo"/>
        </w:rPr>
        <w:t>Specify the magnitude range that these additional stars will lie between (relative to the magnitude of the guide star)</w:t>
      </w:r>
    </w:p>
    <w:p w14:paraId="60AB89FD" w14:textId="77777777" w:rsidR="00364756" w:rsidRDefault="00364756" w:rsidP="00364756">
      <w:pPr>
        <w:pStyle w:val="ListParagraph"/>
        <w:numPr>
          <w:ilvl w:val="3"/>
          <w:numId w:val="25"/>
        </w:numPr>
        <w:spacing w:line="276" w:lineRule="auto"/>
        <w:rPr>
          <w:rFonts w:ascii="Calibri Light" w:hAnsi="Calibri Light" w:cs="Menlo"/>
        </w:rPr>
      </w:pPr>
      <w:r>
        <w:rPr>
          <w:rFonts w:ascii="Calibri Light" w:hAnsi="Calibri Light" w:cs="Menlo"/>
        </w:rPr>
        <w:t>To add stars individually:</w:t>
      </w:r>
    </w:p>
    <w:p w14:paraId="26127EF2" w14:textId="374C29D3" w:rsidR="00364756" w:rsidRDefault="00364756" w:rsidP="00364756">
      <w:pPr>
        <w:pStyle w:val="ListParagraph"/>
        <w:numPr>
          <w:ilvl w:val="4"/>
          <w:numId w:val="25"/>
        </w:numPr>
        <w:spacing w:line="276" w:lineRule="auto"/>
        <w:rPr>
          <w:rFonts w:ascii="Calibri Light" w:hAnsi="Calibri Light" w:cs="Menlo"/>
        </w:rPr>
      </w:pPr>
      <w:r>
        <w:rPr>
          <w:rFonts w:ascii="Calibri Light" w:hAnsi="Calibri Light" w:cs="Menlo"/>
        </w:rPr>
        <w:t xml:space="preserve">Select the </w:t>
      </w:r>
      <w:r w:rsidRPr="008F0D1C">
        <w:rPr>
          <w:rFonts w:ascii="Calibri" w:hAnsi="Calibri" w:cs="Menlo"/>
          <w:b/>
          <w:bCs/>
        </w:rPr>
        <w:t>“</w:t>
      </w:r>
      <w:r w:rsidR="008F0D1C" w:rsidRPr="008F0D1C">
        <w:rPr>
          <w:rFonts w:ascii="Calibri" w:hAnsi="Calibri" w:cs="Menlo"/>
          <w:b/>
          <w:bCs/>
        </w:rPr>
        <w:t xml:space="preserve">Define Stars to </w:t>
      </w:r>
      <w:proofErr w:type="gramStart"/>
      <w:r w:rsidR="008F0D1C" w:rsidRPr="008F0D1C">
        <w:rPr>
          <w:rFonts w:ascii="Calibri" w:hAnsi="Calibri" w:cs="Menlo"/>
          <w:b/>
          <w:bCs/>
        </w:rPr>
        <w:t>Add”</w:t>
      </w:r>
      <w:r w:rsidR="008F0D1C" w:rsidRPr="00451EEB">
        <w:rPr>
          <w:noProof/>
        </w:rPr>
        <w:t xml:space="preserve"> </w:t>
      </w:r>
      <w:r w:rsidR="008F0D1C" w:rsidRPr="00644BA6">
        <w:rPr>
          <w:noProof/>
          <w:color w:val="538135" w:themeColor="accent6" w:themeShade="BF"/>
          <w:shd w:val="clear" w:color="auto" w:fill="E2EFD9" w:themeFill="accent6" w:themeFillTint="33"/>
        </w:rPr>
        <w:t xml:space="preserve"> </w:t>
      </w:r>
      <w:r w:rsidR="008F0D1C">
        <w:rPr>
          <w:b/>
          <w:noProof/>
          <w:color w:val="538135" w:themeColor="accent6" w:themeShade="BF"/>
          <w:shd w:val="clear" w:color="auto" w:fill="E2EFD9" w:themeFill="accent6" w:themeFillTint="33"/>
        </w:rPr>
        <w:t>B</w:t>
      </w:r>
      <w:proofErr w:type="gramEnd"/>
      <w:r w:rsidR="008F0D1C" w:rsidRPr="00644BA6">
        <w:rPr>
          <w:noProof/>
          <w:color w:val="538135" w:themeColor="accent6" w:themeShade="BF"/>
          <w:shd w:val="clear" w:color="auto" w:fill="E2EFD9" w:themeFill="accent6" w:themeFillTint="33"/>
        </w:rPr>
        <w:t xml:space="preserve"> </w:t>
      </w:r>
      <w:r w:rsidR="008F0D1C">
        <w:rPr>
          <w:rFonts w:ascii="Calibri Light" w:hAnsi="Calibri Light" w:cs="Menlo"/>
        </w:rPr>
        <w:t xml:space="preserve"> </w:t>
      </w:r>
      <w:r w:rsidR="00E74EAC">
        <w:rPr>
          <w:rFonts w:ascii="Calibri Light" w:hAnsi="Calibri Light" w:cs="Menlo"/>
        </w:rPr>
        <w:t>checkbox.</w:t>
      </w:r>
    </w:p>
    <w:p w14:paraId="27D10DFA" w14:textId="2581241F" w:rsidR="00E74EAC" w:rsidRDefault="00E74EAC" w:rsidP="00364756">
      <w:pPr>
        <w:pStyle w:val="ListParagraph"/>
        <w:numPr>
          <w:ilvl w:val="4"/>
          <w:numId w:val="25"/>
        </w:numPr>
        <w:spacing w:line="276" w:lineRule="auto"/>
        <w:rPr>
          <w:rFonts w:ascii="Calibri Light" w:hAnsi="Calibri Light" w:cs="Menlo"/>
        </w:rPr>
      </w:pPr>
      <w:r>
        <w:rPr>
          <w:rFonts w:ascii="Calibri Light" w:hAnsi="Calibri Light" w:cs="Menlo"/>
        </w:rPr>
        <w:t>If you wish to load star locations and brightness from a file, indicate the location of that file.</w:t>
      </w:r>
    </w:p>
    <w:p w14:paraId="676276EB" w14:textId="13423AD2" w:rsidR="00E74EAC" w:rsidRDefault="00E74EAC" w:rsidP="00364756">
      <w:pPr>
        <w:pStyle w:val="ListParagraph"/>
        <w:numPr>
          <w:ilvl w:val="4"/>
          <w:numId w:val="25"/>
        </w:numPr>
        <w:spacing w:line="276" w:lineRule="auto"/>
        <w:rPr>
          <w:rFonts w:ascii="Calibri Light" w:hAnsi="Calibri Light" w:cs="Menlo"/>
        </w:rPr>
      </w:pPr>
      <w:r>
        <w:rPr>
          <w:rFonts w:ascii="Calibri Light" w:hAnsi="Calibri Light" w:cs="Menlo"/>
        </w:rPr>
        <w:t xml:space="preserve">Otherwise, enter into the table the X position in pixels, the Y position in pixels, and the </w:t>
      </w:r>
      <w:proofErr w:type="spellStart"/>
      <w:r>
        <w:rPr>
          <w:rFonts w:ascii="Calibri Light" w:hAnsi="Calibri Light" w:cs="Menlo"/>
        </w:rPr>
        <w:t>countrate</w:t>
      </w:r>
      <w:proofErr w:type="spellEnd"/>
      <w:r>
        <w:rPr>
          <w:rFonts w:ascii="Calibri Light" w:hAnsi="Calibri Light" w:cs="Menlo"/>
        </w:rPr>
        <w:t xml:space="preserve"> in J Magnitude of each star you wish to add. Click the “Add Another Star” button to add another row to the table, or the “Delete Star” button to remove a row.</w:t>
      </w:r>
    </w:p>
    <w:p w14:paraId="6ED74F25" w14:textId="1E79B68D" w:rsidR="00E74EAC" w:rsidRDefault="00E74EAC" w:rsidP="00E74EAC">
      <w:pPr>
        <w:pStyle w:val="ListParagraph"/>
        <w:numPr>
          <w:ilvl w:val="3"/>
          <w:numId w:val="25"/>
        </w:numPr>
        <w:spacing w:line="276" w:lineRule="auto"/>
        <w:rPr>
          <w:rFonts w:ascii="Calibri Light" w:hAnsi="Calibri Light" w:cs="Menlo"/>
        </w:rPr>
      </w:pPr>
      <w:r>
        <w:rPr>
          <w:rFonts w:ascii="Calibri Light" w:hAnsi="Calibri Light" w:cs="Menlo"/>
        </w:rPr>
        <w:t>To add stars using a web query from the Guide Star Catalog:</w:t>
      </w:r>
    </w:p>
    <w:p w14:paraId="55043BDF" w14:textId="4A4D55EC" w:rsidR="00E74EAC" w:rsidRDefault="00E74EAC" w:rsidP="00E74EAC">
      <w:pPr>
        <w:pStyle w:val="ListParagraph"/>
        <w:numPr>
          <w:ilvl w:val="4"/>
          <w:numId w:val="25"/>
        </w:numPr>
        <w:spacing w:line="276" w:lineRule="auto"/>
        <w:rPr>
          <w:rFonts w:ascii="Calibri Light" w:hAnsi="Calibri Light" w:cs="Menlo"/>
        </w:rPr>
      </w:pPr>
      <w:r>
        <w:rPr>
          <w:rFonts w:ascii="Calibri Light" w:hAnsi="Calibri Light" w:cs="Menlo"/>
        </w:rPr>
        <w:t xml:space="preserve">Select the </w:t>
      </w:r>
      <w:r w:rsidRPr="008F0D1C">
        <w:rPr>
          <w:rFonts w:ascii="Calibri" w:hAnsi="Calibri" w:cs="Menlo"/>
          <w:b/>
          <w:bCs/>
        </w:rPr>
        <w:t>“Query Stars from Guide Star Catalog 2.4.1</w:t>
      </w:r>
      <w:proofErr w:type="gramStart"/>
      <w:r w:rsidRPr="008F0D1C">
        <w:rPr>
          <w:rFonts w:ascii="Calibri" w:hAnsi="Calibri" w:cs="Menlo"/>
          <w:b/>
          <w:bCs/>
        </w:rPr>
        <w:t>”</w:t>
      </w:r>
      <w:r w:rsidR="008F0D1C" w:rsidRPr="00451EEB">
        <w:rPr>
          <w:noProof/>
        </w:rPr>
        <w:t xml:space="preserve"> </w:t>
      </w:r>
      <w:r w:rsidR="008F0D1C" w:rsidRPr="00644BA6">
        <w:rPr>
          <w:noProof/>
          <w:color w:val="538135" w:themeColor="accent6" w:themeShade="BF"/>
          <w:shd w:val="clear" w:color="auto" w:fill="E2EFD9" w:themeFill="accent6" w:themeFillTint="33"/>
        </w:rPr>
        <w:t xml:space="preserve"> </w:t>
      </w:r>
      <w:r w:rsidR="008F0D1C">
        <w:rPr>
          <w:b/>
          <w:noProof/>
          <w:color w:val="538135" w:themeColor="accent6" w:themeShade="BF"/>
          <w:shd w:val="clear" w:color="auto" w:fill="E2EFD9" w:themeFill="accent6" w:themeFillTint="33"/>
        </w:rPr>
        <w:t>C</w:t>
      </w:r>
      <w:proofErr w:type="gramEnd"/>
      <w:r w:rsidR="008F0D1C" w:rsidRPr="00644BA6">
        <w:rPr>
          <w:noProof/>
          <w:color w:val="538135" w:themeColor="accent6" w:themeShade="BF"/>
          <w:shd w:val="clear" w:color="auto" w:fill="E2EFD9" w:themeFill="accent6" w:themeFillTint="33"/>
        </w:rPr>
        <w:t xml:space="preserve"> </w:t>
      </w:r>
      <w:r w:rsidR="008F0D1C">
        <w:rPr>
          <w:rFonts w:ascii="Calibri Light" w:hAnsi="Calibri Light" w:cs="Menlo"/>
        </w:rPr>
        <w:t xml:space="preserve"> </w:t>
      </w:r>
      <w:r>
        <w:rPr>
          <w:rFonts w:ascii="Calibri Light" w:hAnsi="Calibri Light" w:cs="Menlo"/>
        </w:rPr>
        <w:t>checkbox.</w:t>
      </w:r>
    </w:p>
    <w:p w14:paraId="3BE6EF69" w14:textId="12725080" w:rsidR="00E74EAC" w:rsidRDefault="00E74EAC" w:rsidP="00E74EAC">
      <w:pPr>
        <w:pStyle w:val="ListParagraph"/>
        <w:numPr>
          <w:ilvl w:val="4"/>
          <w:numId w:val="25"/>
        </w:numPr>
        <w:spacing w:line="276" w:lineRule="auto"/>
        <w:rPr>
          <w:rFonts w:ascii="Calibri Light" w:hAnsi="Calibri Light" w:cs="Menlo"/>
        </w:rPr>
      </w:pPr>
      <w:r>
        <w:rPr>
          <w:rFonts w:ascii="Calibri Light" w:hAnsi="Calibri Light" w:cs="Menlo"/>
        </w:rPr>
        <w:t>Enter the RA and Dec of the guide star, being sure to specify if the RA units as either hours or degrees.</w:t>
      </w:r>
    </w:p>
    <w:p w14:paraId="4B4ADFA3" w14:textId="49708F50" w:rsidR="00E74EAC" w:rsidRDefault="00E74EAC" w:rsidP="00E74EAC">
      <w:pPr>
        <w:pStyle w:val="ListParagraph"/>
        <w:numPr>
          <w:ilvl w:val="4"/>
          <w:numId w:val="25"/>
        </w:numPr>
        <w:spacing w:line="276" w:lineRule="auto"/>
        <w:rPr>
          <w:rFonts w:ascii="Calibri Light" w:hAnsi="Calibri Light" w:cs="Menlo"/>
        </w:rPr>
      </w:pPr>
      <w:r>
        <w:rPr>
          <w:rFonts w:ascii="Calibri Light" w:hAnsi="Calibri Light" w:cs="Menlo"/>
        </w:rPr>
        <w:t>Enter the position angle (roll angle) of the observatory.</w:t>
      </w:r>
    </w:p>
    <w:p w14:paraId="7E36BFDC" w14:textId="2EC4CDF0" w:rsidR="00E74EAC" w:rsidRDefault="00E74EAC" w:rsidP="00E74EAC">
      <w:pPr>
        <w:pStyle w:val="ListParagraph"/>
        <w:numPr>
          <w:ilvl w:val="4"/>
          <w:numId w:val="25"/>
        </w:numPr>
        <w:spacing w:line="276" w:lineRule="auto"/>
        <w:rPr>
          <w:rFonts w:ascii="Calibri Light" w:hAnsi="Calibri Light" w:cs="Menlo"/>
        </w:rPr>
      </w:pPr>
      <w:r>
        <w:rPr>
          <w:rFonts w:ascii="Calibri Light" w:hAnsi="Calibri Light" w:cs="Menlo"/>
        </w:rPr>
        <w:t>Click the “Query GSC” button to add the stars that are visible in the FOV of the selected guider.</w:t>
      </w:r>
    </w:p>
    <w:p w14:paraId="1134B9B3" w14:textId="706209C6" w:rsidR="00E74EAC" w:rsidRDefault="00E74EAC" w:rsidP="00E74EAC">
      <w:pPr>
        <w:pStyle w:val="ListParagraph"/>
        <w:numPr>
          <w:ilvl w:val="2"/>
          <w:numId w:val="25"/>
        </w:numPr>
        <w:spacing w:line="276" w:lineRule="auto"/>
        <w:rPr>
          <w:rFonts w:ascii="Calibri Light" w:hAnsi="Calibri Light" w:cs="Menlo"/>
        </w:rPr>
      </w:pPr>
      <w:r>
        <w:rPr>
          <w:rFonts w:ascii="Calibri Light" w:hAnsi="Calibri Light" w:cs="Menlo"/>
        </w:rPr>
        <w:t>Click “Done” to save and apply these selections, or click “Cancel” to close the window without updating the background star selections.</w:t>
      </w:r>
    </w:p>
    <w:p w14:paraId="22995BC3" w14:textId="492B628C" w:rsidR="00E74EAC" w:rsidRDefault="00E74EAC" w:rsidP="00E74EAC">
      <w:pPr>
        <w:pStyle w:val="ListParagraph"/>
        <w:numPr>
          <w:ilvl w:val="2"/>
          <w:numId w:val="25"/>
        </w:numPr>
        <w:spacing w:line="276" w:lineRule="auto"/>
        <w:rPr>
          <w:rFonts w:ascii="Calibri Light" w:hAnsi="Calibri Light" w:cs="Menlo"/>
        </w:rPr>
      </w:pPr>
      <w:r>
        <w:rPr>
          <w:rFonts w:ascii="Calibri Light" w:hAnsi="Calibri Light" w:cs="Menlo"/>
        </w:rPr>
        <w:lastRenderedPageBreak/>
        <w:t xml:space="preserve">Verify that the </w:t>
      </w:r>
      <w:r w:rsidR="006F1A43">
        <w:rPr>
          <w:rFonts w:ascii="Calibri Light" w:hAnsi="Calibri Light" w:cs="Menlo"/>
        </w:rPr>
        <w:t xml:space="preserve">indicator shows that </w:t>
      </w:r>
      <w:proofErr w:type="spellStart"/>
      <w:r w:rsidR="006F1A43">
        <w:rPr>
          <w:rFonts w:ascii="Calibri Light" w:hAnsi="Calibri Light" w:cs="Menlo"/>
        </w:rPr>
        <w:t>th</w:t>
      </w:r>
      <w:r>
        <w:rPr>
          <w:rFonts w:ascii="Calibri Light" w:hAnsi="Calibri Light" w:cs="Menlo"/>
        </w:rPr>
        <w:t>correct</w:t>
      </w:r>
      <w:proofErr w:type="spellEnd"/>
      <w:r>
        <w:rPr>
          <w:rFonts w:ascii="Calibri Light" w:hAnsi="Calibri Light" w:cs="Menlo"/>
        </w:rPr>
        <w:t xml:space="preserve"> number of background stars have been added</w:t>
      </w:r>
      <w:r w:rsidR="006F1A43">
        <w:rPr>
          <w:rFonts w:ascii="Calibri Light" w:hAnsi="Calibri Light" w:cs="Menlo"/>
        </w:rPr>
        <w:t>.</w:t>
      </w:r>
    </w:p>
    <w:p w14:paraId="5DD2C311" w14:textId="206FB6D9" w:rsidR="0018797A" w:rsidRDefault="0018797A" w:rsidP="0018797A">
      <w:pPr>
        <w:pStyle w:val="ListParagraph"/>
        <w:numPr>
          <w:ilvl w:val="0"/>
          <w:numId w:val="25"/>
        </w:numPr>
        <w:spacing w:line="276" w:lineRule="auto"/>
        <w:rPr>
          <w:rFonts w:ascii="Calibri Light" w:hAnsi="Calibri Light" w:cs="Menlo"/>
        </w:rPr>
      </w:pPr>
      <w:r>
        <w:rPr>
          <w:rFonts w:ascii="Calibri Light" w:hAnsi="Calibri Light" w:cs="Menlo"/>
        </w:rPr>
        <w:t>S</w:t>
      </w:r>
      <w:r w:rsidR="00BA1E1A">
        <w:rPr>
          <w:rFonts w:ascii="Calibri Light" w:hAnsi="Calibri Light" w:cs="Menlo"/>
        </w:rPr>
        <w:t>et s</w:t>
      </w:r>
      <w:r>
        <w:rPr>
          <w:rFonts w:ascii="Calibri Light" w:hAnsi="Calibri Light" w:cs="Menlo"/>
        </w:rPr>
        <w:t>tar selection parameters:</w:t>
      </w:r>
    </w:p>
    <w:p w14:paraId="4686291E" w14:textId="1A0F75DC" w:rsidR="00817D4A" w:rsidRDefault="00817D4A" w:rsidP="00817D4A">
      <w:pPr>
        <w:pStyle w:val="ListParagraph"/>
        <w:spacing w:line="276" w:lineRule="auto"/>
        <w:ind w:left="1080"/>
        <w:rPr>
          <w:rFonts w:ascii="Calibri Light" w:hAnsi="Calibri Light" w:cs="Menlo"/>
        </w:rPr>
      </w:pPr>
    </w:p>
    <w:p w14:paraId="44707513" w14:textId="77777777" w:rsidR="007B2A1A" w:rsidRDefault="00817D4A" w:rsidP="007B2A1A">
      <w:pPr>
        <w:keepNext/>
        <w:spacing w:line="276" w:lineRule="auto"/>
        <w:jc w:val="center"/>
      </w:pPr>
      <w:r w:rsidRPr="00817D4A">
        <w:rPr>
          <w:rFonts w:ascii="Calibri Light" w:hAnsi="Calibri Light" w:cs="Menlo"/>
          <w:noProof/>
        </w:rPr>
        <mc:AlternateContent>
          <mc:Choice Requires="wps">
            <w:drawing>
              <wp:anchor distT="0" distB="0" distL="114300" distR="114300" simplePos="0" relativeHeight="251684864" behindDoc="0" locked="0" layoutInCell="1" allowOverlap="1" wp14:anchorId="6FA78EB6" wp14:editId="527CF90D">
                <wp:simplePos x="0" y="0"/>
                <wp:positionH relativeFrom="column">
                  <wp:posOffset>818515</wp:posOffset>
                </wp:positionH>
                <wp:positionV relativeFrom="paragraph">
                  <wp:posOffset>623229</wp:posOffset>
                </wp:positionV>
                <wp:extent cx="182880" cy="182880"/>
                <wp:effectExtent l="0" t="0" r="0" b="0"/>
                <wp:wrapNone/>
                <wp:docPr id="4" name="Text Box 4"/>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chemeClr val="accent5">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697FE69E" w14:textId="7BF45D2E" w:rsidR="000B4201" w:rsidRPr="008F0D1C" w:rsidRDefault="000B4201" w:rsidP="00817D4A">
                            <w:pPr>
                              <w:jc w:val="center"/>
                              <w:rPr>
                                <w:rFonts w:ascii="Calibri" w:hAnsi="Calibri"/>
                                <w:b/>
                                <w:bCs/>
                                <w:color w:val="2F5496" w:themeColor="accent1" w:themeShade="BF"/>
                                <w:sz w:val="32"/>
                                <w:vertAlign w:val="superscript"/>
                                <w14:textOutline w14:w="0" w14:cap="flat" w14:cmpd="sng" w14:algn="ctr">
                                  <w14:noFill/>
                                  <w14:prstDash w14:val="solid"/>
                                  <w14:round/>
                                </w14:textOutline>
                              </w:rPr>
                            </w:pPr>
                            <w:r w:rsidRPr="008F0D1C">
                              <w:rPr>
                                <w:rFonts w:ascii="Calibri" w:hAnsi="Calibri"/>
                                <w:b/>
                                <w:bCs/>
                                <w:color w:val="2F5496" w:themeColor="accent1" w:themeShade="BF"/>
                                <w:sz w:val="32"/>
                                <w:vertAlign w:val="superscript"/>
                                <w14:textOutline w14:w="0" w14:cap="flat" w14:cmpd="sng" w14:algn="ctr">
                                  <w14:noFill/>
                                  <w14:prstDash w14:val="solid"/>
                                  <w14:round/>
                                </w14:textOutline>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A78EB6" id="Text Box 4" o:spid="_x0000_s1040" type="#_x0000_t202" style="position:absolute;left:0;text-align:left;margin-left:64.45pt;margin-top:49.05pt;width:14.4pt;height:14.4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" fillcolor="#deeaf6 [664]" stroked="f">
                <v:textbox inset="0,0,0,0">
                  <w:txbxContent>
                    <w:p w14:paraId="697FE69E" w14:textId="7BF45D2E" w:rsidR="000B4201" w:rsidRPr="008F0D1C" w:rsidRDefault="000B4201" w:rsidP="00817D4A">
                      <w:pPr>
                        <w:jc w:val="center"/>
                        <w:rPr>
                          <w:rFonts w:ascii="Calibri" w:hAnsi="Calibri"/>
                          <w:b/>
                          <w:bCs/>
                          <w:color w:val="2F5496" w:themeColor="accent1" w:themeShade="BF"/>
                          <w:sz w:val="32"/>
                          <w:vertAlign w:val="superscript"/>
                          <w14:textOutline w14:w="0" w14:cap="flat" w14:cmpd="sng" w14:algn="ctr">
                            <w14:noFill/>
                            <w14:prstDash w14:val="solid"/>
                            <w14:round/>
                          </w14:textOutline>
                        </w:rPr>
                      </w:pPr>
                      <w:r w:rsidRPr="008F0D1C">
                        <w:rPr>
                          <w:rFonts w:ascii="Calibri" w:hAnsi="Calibri"/>
                          <w:b/>
                          <w:bCs/>
                          <w:color w:val="2F5496" w:themeColor="accent1" w:themeShade="BF"/>
                          <w:sz w:val="32"/>
                          <w:vertAlign w:val="superscript"/>
                          <w14:textOutline w14:w="0" w14:cap="flat" w14:cmpd="sng" w14:algn="ctr">
                            <w14:noFill/>
                            <w14:prstDash w14:val="solid"/>
                            <w14:round/>
                          </w14:textOutline>
                        </w:rPr>
                        <w:t>B</w:t>
                      </w:r>
                    </w:p>
                  </w:txbxContent>
                </v:textbox>
              </v:shape>
            </w:pict>
          </mc:Fallback>
        </mc:AlternateContent>
      </w:r>
      <w:r w:rsidRPr="00817D4A">
        <w:rPr>
          <w:rFonts w:ascii="Calibri Light" w:hAnsi="Calibri Light" w:cs="Menlo"/>
          <w:noProof/>
        </w:rPr>
        <mc:AlternateContent>
          <mc:Choice Requires="wps">
            <w:drawing>
              <wp:anchor distT="0" distB="0" distL="114300" distR="114300" simplePos="0" relativeHeight="251682816" behindDoc="0" locked="0" layoutInCell="1" allowOverlap="1" wp14:anchorId="2F5CCB4C" wp14:editId="3F664BF6">
                <wp:simplePos x="0" y="0"/>
                <wp:positionH relativeFrom="column">
                  <wp:posOffset>821055</wp:posOffset>
                </wp:positionH>
                <wp:positionV relativeFrom="paragraph">
                  <wp:posOffset>214924</wp:posOffset>
                </wp:positionV>
                <wp:extent cx="182880" cy="182880"/>
                <wp:effectExtent l="0" t="0" r="0" b="0"/>
                <wp:wrapNone/>
                <wp:docPr id="2" name="Text Box 2"/>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chemeClr val="accent5">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0F88C719" w14:textId="77777777" w:rsidR="000B4201" w:rsidRPr="008F0D1C" w:rsidRDefault="000B4201" w:rsidP="00817D4A">
                            <w:pPr>
                              <w:jc w:val="center"/>
                              <w:rPr>
                                <w:rFonts w:ascii="Calibri" w:hAnsi="Calibri"/>
                                <w:b/>
                                <w:bCs/>
                                <w:color w:val="2F5496" w:themeColor="accent1" w:themeShade="BF"/>
                                <w:sz w:val="32"/>
                                <w:vertAlign w:val="superscript"/>
                                <w14:textOutline w14:w="0" w14:cap="flat" w14:cmpd="sng" w14:algn="ctr">
                                  <w14:noFill/>
                                  <w14:prstDash w14:val="solid"/>
                                  <w14:round/>
                                </w14:textOutline>
                              </w:rPr>
                            </w:pPr>
                            <w:r w:rsidRPr="008F0D1C">
                              <w:rPr>
                                <w:rFonts w:ascii="Calibri" w:hAnsi="Calibri"/>
                                <w:b/>
                                <w:bCs/>
                                <w:color w:val="2F5496" w:themeColor="accent1" w:themeShade="BF"/>
                                <w:sz w:val="32"/>
                                <w:vertAlign w:val="superscript"/>
                                <w14:textOutline w14:w="0" w14:cap="flat" w14:cmpd="sng" w14:algn="ctr">
                                  <w14:noFill/>
                                  <w14:prstDash w14:val="solid"/>
                                  <w14:round/>
                                </w14:textOutline>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5CCB4C" id="Text Box 2" o:spid="_x0000_s1041" type="#_x0000_t202" style="position:absolute;left:0;text-align:left;margin-left:64.65pt;margin-top:16.9pt;width:14.4pt;height:14.4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" fillcolor="#deeaf6 [664]" stroked="f">
                <v:textbox inset="0,0,0,0">
                  <w:txbxContent>
                    <w:p w14:paraId="0F88C719" w14:textId="77777777" w:rsidR="000B4201" w:rsidRPr="008F0D1C" w:rsidRDefault="000B4201" w:rsidP="00817D4A">
                      <w:pPr>
                        <w:jc w:val="center"/>
                        <w:rPr>
                          <w:rFonts w:ascii="Calibri" w:hAnsi="Calibri"/>
                          <w:b/>
                          <w:bCs/>
                          <w:color w:val="2F5496" w:themeColor="accent1" w:themeShade="BF"/>
                          <w:sz w:val="32"/>
                          <w:vertAlign w:val="superscript"/>
                          <w14:textOutline w14:w="0" w14:cap="flat" w14:cmpd="sng" w14:algn="ctr">
                            <w14:noFill/>
                            <w14:prstDash w14:val="solid"/>
                            <w14:round/>
                          </w14:textOutline>
                        </w:rPr>
                      </w:pPr>
                      <w:r w:rsidRPr="008F0D1C">
                        <w:rPr>
                          <w:rFonts w:ascii="Calibri" w:hAnsi="Calibri"/>
                          <w:b/>
                          <w:bCs/>
                          <w:color w:val="2F5496" w:themeColor="accent1" w:themeShade="BF"/>
                          <w:sz w:val="32"/>
                          <w:vertAlign w:val="superscript"/>
                          <w14:textOutline w14:w="0" w14:cap="flat" w14:cmpd="sng" w14:algn="ctr">
                            <w14:noFill/>
                            <w14:prstDash w14:val="solid"/>
                            <w14:round/>
                          </w14:textOutline>
                        </w:rPr>
                        <w:t>A</w:t>
                      </w:r>
                    </w:p>
                  </w:txbxContent>
                </v:textbox>
              </v:shape>
            </w:pict>
          </mc:Fallback>
        </mc:AlternateContent>
      </w:r>
      <w:r w:rsidR="002175F0">
        <w:rPr>
          <w:noProof/>
        </w:rPr>
        <w:drawing>
          <wp:inline distT="0" distB="0" distL="0" distR="0" wp14:anchorId="71E1A398" wp14:editId="2A7BCFA1">
            <wp:extent cx="5029200" cy="927364"/>
            <wp:effectExtent l="0" t="0" r="0" b="12700"/>
            <wp:docPr id="34" name="Picture 34" descr="../../../../../Desktop/Screen%20Shot%202018-05-29%20at%2011.0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8-05-29%20at%2011.05.1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29200" cy="927364"/>
                    </a:xfrm>
                    <a:prstGeom prst="rect">
                      <a:avLst/>
                    </a:prstGeom>
                    <a:noFill/>
                    <a:ln>
                      <a:noFill/>
                    </a:ln>
                  </pic:spPr>
                </pic:pic>
              </a:graphicData>
            </a:graphic>
          </wp:inline>
        </w:drawing>
      </w:r>
    </w:p>
    <w:p w14:paraId="72C22F72" w14:textId="609F2E60" w:rsidR="002175F0" w:rsidRDefault="007B2A1A" w:rsidP="007B2A1A">
      <w:pPr>
        <w:pStyle w:val="Caption"/>
        <w:jc w:val="center"/>
        <w:rPr>
          <w:rFonts w:ascii="Calibri Light" w:hAnsi="Calibri Light" w:cs="Menlo"/>
        </w:rPr>
      </w:pPr>
      <w:r>
        <w:t xml:space="preserve">Figure </w:t>
      </w:r>
      <w:r w:rsidR="003B52F0">
        <w:fldChar w:fldCharType="begin"/>
      </w:r>
      <w:r w:rsidR="003B52F0">
        <w:instrText xml:space="preserve"> SEQ Figure \* ARABIC </w:instrText>
      </w:r>
      <w:r w:rsidR="003B52F0">
        <w:fldChar w:fldCharType="separate"/>
      </w:r>
      <w:r w:rsidR="003D6F7D">
        <w:rPr>
          <w:noProof/>
        </w:rPr>
        <w:t>5</w:t>
      </w:r>
      <w:r w:rsidR="003B52F0">
        <w:rPr>
          <w:noProof/>
        </w:rPr>
        <w:fldChar w:fldCharType="end"/>
      </w:r>
      <w:r>
        <w:t xml:space="preserve"> - Star Selection section of the Main GUI</w:t>
      </w:r>
    </w:p>
    <w:p w14:paraId="23E42B4F" w14:textId="77777777" w:rsidR="00817D4A" w:rsidRPr="002175F0" w:rsidRDefault="00817D4A" w:rsidP="00817D4A">
      <w:pPr>
        <w:spacing w:line="276" w:lineRule="auto"/>
        <w:rPr>
          <w:rFonts w:ascii="Calibri Light" w:hAnsi="Calibri Light" w:cs="Menlo"/>
        </w:rPr>
      </w:pPr>
    </w:p>
    <w:p w14:paraId="52AA07C3" w14:textId="60A0640D" w:rsidR="00E825C7" w:rsidRDefault="00E825C7" w:rsidP="0018797A">
      <w:pPr>
        <w:pStyle w:val="ListParagraph"/>
        <w:numPr>
          <w:ilvl w:val="1"/>
          <w:numId w:val="25"/>
        </w:numPr>
        <w:spacing w:line="276" w:lineRule="auto"/>
        <w:rPr>
          <w:rFonts w:ascii="Calibri Light" w:hAnsi="Calibri Light" w:cs="Menlo"/>
        </w:rPr>
      </w:pPr>
      <w:r>
        <w:rPr>
          <w:rFonts w:ascii="Calibri Light" w:hAnsi="Calibri Light" w:cs="Menlo"/>
        </w:rPr>
        <w:t>Ensure the “Star Selector” box is checked.</w:t>
      </w:r>
    </w:p>
    <w:p w14:paraId="5F07F246" w14:textId="04B06A3B" w:rsidR="00913AAC" w:rsidRDefault="00913AAC" w:rsidP="0018797A">
      <w:pPr>
        <w:pStyle w:val="ListParagraph"/>
        <w:numPr>
          <w:ilvl w:val="1"/>
          <w:numId w:val="25"/>
        </w:numPr>
        <w:spacing w:line="276" w:lineRule="auto"/>
        <w:rPr>
          <w:rFonts w:ascii="Calibri Light" w:hAnsi="Calibri Light" w:cs="Menlo"/>
        </w:rPr>
      </w:pPr>
      <w:r>
        <w:rPr>
          <w:rFonts w:ascii="Calibri Light" w:hAnsi="Calibri Light" w:cs="Menlo"/>
        </w:rPr>
        <w:t xml:space="preserve">Inspect the input image and </w:t>
      </w:r>
      <w:r w:rsidRPr="00BA1E1A">
        <w:rPr>
          <w:rFonts w:ascii="Calibri" w:hAnsi="Calibri" w:cs="Menlo"/>
          <w:b/>
          <w:bCs/>
        </w:rPr>
        <w:t>indicate if the PSFs are non-standard</w:t>
      </w:r>
      <w:r>
        <w:rPr>
          <w:rFonts w:ascii="Calibri Light" w:hAnsi="Calibri Light" w:cs="Menlo"/>
        </w:rPr>
        <w:t>.</w:t>
      </w:r>
      <w:r w:rsidR="00817D4A" w:rsidRPr="00451EEB">
        <w:rPr>
          <w:noProof/>
        </w:rPr>
        <w:t xml:space="preserve"> </w:t>
      </w:r>
      <w:r w:rsidR="00817D4A" w:rsidRPr="008F0D1C">
        <w:rPr>
          <w:noProof/>
          <w:color w:val="2F5496" w:themeColor="accent1" w:themeShade="BF"/>
          <w:shd w:val="clear" w:color="auto" w:fill="DEEAF6" w:themeFill="accent5" w:themeFillTint="33"/>
        </w:rPr>
        <w:t xml:space="preserve"> </w:t>
      </w:r>
      <w:proofErr w:type="gramStart"/>
      <w:r w:rsidR="00817D4A" w:rsidRPr="008F0D1C">
        <w:rPr>
          <w:rFonts w:ascii="Calibri" w:hAnsi="Calibri"/>
          <w:b/>
          <w:bCs/>
          <w:noProof/>
          <w:color w:val="2F5496" w:themeColor="accent1" w:themeShade="BF"/>
          <w:shd w:val="clear" w:color="auto" w:fill="DEEAF6" w:themeFill="accent5" w:themeFillTint="33"/>
        </w:rPr>
        <w:t xml:space="preserve">A </w:t>
      </w:r>
      <w:r w:rsidR="00817D4A">
        <w:rPr>
          <w:rFonts w:ascii="Calibri Light" w:hAnsi="Calibri Light" w:cs="Menlo"/>
        </w:rPr>
        <w:t xml:space="preserve"> </w:t>
      </w:r>
      <w:r>
        <w:rPr>
          <w:rFonts w:ascii="Calibri Light" w:hAnsi="Calibri Light" w:cs="Menlo"/>
        </w:rPr>
        <w:t>This</w:t>
      </w:r>
      <w:proofErr w:type="gramEnd"/>
      <w:r>
        <w:rPr>
          <w:rFonts w:ascii="Calibri Light" w:hAnsi="Calibri Light" w:cs="Menlo"/>
        </w:rPr>
        <w:t xml:space="preserve"> flag alters the PSF</w:t>
      </w:r>
      <w:r w:rsidR="007B2A1A">
        <w:rPr>
          <w:rFonts w:ascii="Calibri Light" w:hAnsi="Calibri Light" w:cs="Menlo"/>
        </w:rPr>
        <w:t>-finding algorithm in the star s</w:t>
      </w:r>
      <w:r>
        <w:rPr>
          <w:rFonts w:ascii="Calibri Light" w:hAnsi="Calibri Light" w:cs="Menlo"/>
        </w:rPr>
        <w:t>elector tool to widen the smoothing filter for diffuse images in early commissioning stages.</w:t>
      </w:r>
    </w:p>
    <w:p w14:paraId="7CD1AB24" w14:textId="70236F03" w:rsidR="00D80309" w:rsidRDefault="0018797A" w:rsidP="0018797A">
      <w:pPr>
        <w:pStyle w:val="ListParagraph"/>
        <w:numPr>
          <w:ilvl w:val="1"/>
          <w:numId w:val="25"/>
        </w:numPr>
        <w:spacing w:line="276" w:lineRule="auto"/>
        <w:rPr>
          <w:rFonts w:ascii="Calibri Light" w:hAnsi="Calibri Light"/>
        </w:rPr>
      </w:pPr>
      <w:r>
        <w:rPr>
          <w:rFonts w:ascii="Calibri Light" w:hAnsi="Calibri Light" w:cs="Menlo"/>
        </w:rPr>
        <w:t xml:space="preserve">If desired, </w:t>
      </w:r>
      <w:r w:rsidRPr="00BA1E1A">
        <w:rPr>
          <w:rFonts w:ascii="Calibri" w:hAnsi="Calibri" w:cs="Menlo"/>
          <w:b/>
          <w:bCs/>
        </w:rPr>
        <w:t xml:space="preserve">load pre-selected guide and reference stars from a </w:t>
      </w:r>
      <w:proofErr w:type="gramStart"/>
      <w:r w:rsidRPr="00BA1E1A">
        <w:rPr>
          <w:rFonts w:ascii="Calibri" w:hAnsi="Calibri" w:cs="Menlo"/>
          <w:b/>
          <w:bCs/>
        </w:rPr>
        <w:t>file</w:t>
      </w:r>
      <w:r w:rsidR="008F0D1C" w:rsidRPr="00451EEB">
        <w:rPr>
          <w:noProof/>
        </w:rPr>
        <w:t xml:space="preserve"> </w:t>
      </w:r>
      <w:r w:rsidR="008F0D1C" w:rsidRPr="008F0D1C">
        <w:rPr>
          <w:noProof/>
          <w:color w:val="2F5496" w:themeColor="accent1" w:themeShade="BF"/>
          <w:shd w:val="clear" w:color="auto" w:fill="DEEAF6" w:themeFill="accent5" w:themeFillTint="33"/>
        </w:rPr>
        <w:t xml:space="preserve"> </w:t>
      </w:r>
      <w:r w:rsidR="008F0D1C">
        <w:rPr>
          <w:rFonts w:ascii="Calibri" w:hAnsi="Calibri"/>
          <w:b/>
          <w:bCs/>
          <w:noProof/>
          <w:color w:val="2F5496" w:themeColor="accent1" w:themeShade="BF"/>
          <w:shd w:val="clear" w:color="auto" w:fill="DEEAF6" w:themeFill="accent5" w:themeFillTint="33"/>
        </w:rPr>
        <w:t>B</w:t>
      </w:r>
      <w:proofErr w:type="gramEnd"/>
      <w:r w:rsidR="008F0D1C" w:rsidRPr="008F0D1C">
        <w:rPr>
          <w:rFonts w:ascii="Calibri" w:hAnsi="Calibri"/>
          <w:b/>
          <w:bCs/>
          <w:noProof/>
          <w:color w:val="2F5496" w:themeColor="accent1" w:themeShade="BF"/>
          <w:shd w:val="clear" w:color="auto" w:fill="DEEAF6" w:themeFill="accent5" w:themeFillTint="33"/>
        </w:rPr>
        <w:t xml:space="preserve"> </w:t>
      </w:r>
      <w:r w:rsidR="008F0D1C">
        <w:rPr>
          <w:rFonts w:ascii="Calibri Light" w:hAnsi="Calibri Light" w:cs="Menlo"/>
        </w:rPr>
        <w:t xml:space="preserve"> </w:t>
      </w:r>
      <w:r>
        <w:rPr>
          <w:rFonts w:ascii="Calibri Light" w:hAnsi="Calibri Light" w:cs="Menlo"/>
        </w:rPr>
        <w:t xml:space="preserve">by selecting the “Load from File” option and selecting the desired input file. This file must include </w:t>
      </w:r>
      <w:r w:rsidR="00033053" w:rsidRPr="0018797A">
        <w:rPr>
          <w:rFonts w:ascii="Calibri Light" w:hAnsi="Calibri Light" w:cs="Times New Roman"/>
        </w:rPr>
        <w:t xml:space="preserve">X/Y pixel coordinates and count rates in the form of a </w:t>
      </w:r>
      <w:proofErr w:type="spellStart"/>
      <w:r w:rsidR="00033053" w:rsidRPr="0018797A">
        <w:rPr>
          <w:rFonts w:ascii="Calibri Light" w:hAnsi="Calibri Light" w:cs="Times New Roman"/>
        </w:rPr>
        <w:t>filepath</w:t>
      </w:r>
      <w:proofErr w:type="spellEnd"/>
      <w:r w:rsidR="00033053" w:rsidRPr="0018797A">
        <w:rPr>
          <w:rFonts w:ascii="Calibri Light" w:hAnsi="Calibri Light" w:cs="Times New Roman"/>
        </w:rPr>
        <w:t xml:space="preserve"> to a regfile.txt </w:t>
      </w:r>
      <w:proofErr w:type="gramStart"/>
      <w:r w:rsidR="00033053" w:rsidRPr="0018797A">
        <w:rPr>
          <w:rFonts w:ascii="Calibri Light" w:hAnsi="Calibri Light" w:cs="Times New Roman"/>
        </w:rPr>
        <w:t>or .</w:t>
      </w:r>
      <w:proofErr w:type="spellStart"/>
      <w:r w:rsidR="00033053" w:rsidRPr="0018797A">
        <w:rPr>
          <w:rFonts w:ascii="Calibri Light" w:hAnsi="Calibri Light" w:cs="Times New Roman"/>
        </w:rPr>
        <w:t>incat</w:t>
      </w:r>
      <w:proofErr w:type="spellEnd"/>
      <w:proofErr w:type="gramEnd"/>
      <w:r w:rsidR="00033053" w:rsidRPr="0018797A">
        <w:rPr>
          <w:rFonts w:ascii="Calibri Light" w:hAnsi="Calibri Light" w:cs="Times New Roman"/>
        </w:rPr>
        <w:t xml:space="preserve"> file. </w:t>
      </w:r>
      <w:r w:rsidR="00115C7E" w:rsidRPr="0018797A">
        <w:rPr>
          <w:rFonts w:ascii="Calibri Light" w:hAnsi="Calibri Light" w:cs="Times New Roman"/>
        </w:rPr>
        <w:t xml:space="preserve">Providing this will bypass using the Star Selection GUI to </w:t>
      </w:r>
      <w:r>
        <w:rPr>
          <w:rFonts w:ascii="Calibri Light" w:hAnsi="Calibri Light" w:cs="Times New Roman"/>
        </w:rPr>
        <w:t>click-to-select</w:t>
      </w:r>
      <w:r w:rsidR="00115C7E" w:rsidRPr="0018797A">
        <w:rPr>
          <w:rFonts w:ascii="Calibri Light" w:hAnsi="Calibri Light" w:cs="Times New Roman"/>
        </w:rPr>
        <w:t xml:space="preserve"> the guide and reference stars.</w:t>
      </w:r>
      <w:r w:rsidRPr="008503E8">
        <w:rPr>
          <w:rFonts w:ascii="Calibri Light" w:hAnsi="Calibri Light"/>
        </w:rPr>
        <w:t xml:space="preserve"> </w:t>
      </w:r>
    </w:p>
    <w:p w14:paraId="6D3AA681" w14:textId="6C48C21A" w:rsidR="00FD58EE" w:rsidRDefault="00BA1E1A" w:rsidP="00FD58EE">
      <w:pPr>
        <w:pStyle w:val="ListParagraph"/>
        <w:numPr>
          <w:ilvl w:val="0"/>
          <w:numId w:val="25"/>
        </w:numPr>
        <w:spacing w:line="276" w:lineRule="auto"/>
        <w:rPr>
          <w:rFonts w:ascii="Calibri Light" w:hAnsi="Calibri Light"/>
        </w:rPr>
      </w:pPr>
      <w:r>
        <w:rPr>
          <w:rFonts w:ascii="Calibri Light" w:hAnsi="Calibri Light"/>
        </w:rPr>
        <w:t>Set f</w:t>
      </w:r>
      <w:r w:rsidR="00FD58EE">
        <w:rPr>
          <w:rFonts w:ascii="Calibri Light" w:hAnsi="Calibri Light"/>
        </w:rPr>
        <w:t>ile writer parameters:</w:t>
      </w:r>
    </w:p>
    <w:p w14:paraId="035E2D26" w14:textId="77777777" w:rsidR="00817D4A" w:rsidRDefault="00817D4A" w:rsidP="00817D4A">
      <w:pPr>
        <w:pStyle w:val="ListParagraph"/>
        <w:spacing w:line="276" w:lineRule="auto"/>
        <w:ind w:left="1080"/>
        <w:rPr>
          <w:rFonts w:ascii="Calibri Light" w:hAnsi="Calibri Light"/>
        </w:rPr>
      </w:pPr>
    </w:p>
    <w:p w14:paraId="15424A9C" w14:textId="77777777" w:rsidR="007B2A1A" w:rsidRDefault="002175F0" w:rsidP="007B2A1A">
      <w:pPr>
        <w:keepNext/>
        <w:spacing w:line="276" w:lineRule="auto"/>
        <w:jc w:val="center"/>
      </w:pPr>
      <w:r>
        <w:rPr>
          <w:noProof/>
        </w:rPr>
        <w:drawing>
          <wp:inline distT="0" distB="0" distL="0" distR="0" wp14:anchorId="4FC5D8E8" wp14:editId="3DDCF5D7">
            <wp:extent cx="5029200" cy="685969"/>
            <wp:effectExtent l="0" t="0" r="0" b="0"/>
            <wp:docPr id="35" name="Picture 35" descr="../../../../../Desktop/Screen%20Shot%202018-05-29%20at%2011.0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18-05-29%20at%2011.05.5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29200" cy="685969"/>
                    </a:xfrm>
                    <a:prstGeom prst="rect">
                      <a:avLst/>
                    </a:prstGeom>
                    <a:noFill/>
                    <a:ln>
                      <a:noFill/>
                    </a:ln>
                  </pic:spPr>
                </pic:pic>
              </a:graphicData>
            </a:graphic>
          </wp:inline>
        </w:drawing>
      </w:r>
    </w:p>
    <w:p w14:paraId="6AD91C3E" w14:textId="55C304D8" w:rsidR="002175F0" w:rsidRPr="002175F0" w:rsidRDefault="007B2A1A" w:rsidP="007B2A1A">
      <w:pPr>
        <w:pStyle w:val="Caption"/>
        <w:jc w:val="center"/>
        <w:rPr>
          <w:rFonts w:ascii="Calibri Light" w:hAnsi="Calibri Light"/>
        </w:rPr>
      </w:pPr>
      <w:r>
        <w:t xml:space="preserve">Figure </w:t>
      </w:r>
      <w:r w:rsidR="003B52F0">
        <w:fldChar w:fldCharType="begin"/>
      </w:r>
      <w:r w:rsidR="003B52F0">
        <w:instrText xml:space="preserve"> SEQ Figure \* ARABIC </w:instrText>
      </w:r>
      <w:r w:rsidR="003B52F0">
        <w:fldChar w:fldCharType="separate"/>
      </w:r>
      <w:r w:rsidR="003D6F7D">
        <w:rPr>
          <w:noProof/>
        </w:rPr>
        <w:t>6</w:t>
      </w:r>
      <w:r w:rsidR="003B52F0">
        <w:rPr>
          <w:noProof/>
        </w:rPr>
        <w:fldChar w:fldCharType="end"/>
      </w:r>
      <w:r>
        <w:t xml:space="preserve"> - Flight Software file writer section for the Main GUI</w:t>
      </w:r>
    </w:p>
    <w:p w14:paraId="0A4A0F6A" w14:textId="77777777" w:rsidR="00E825C7" w:rsidRDefault="00E825C7" w:rsidP="00817D4A">
      <w:pPr>
        <w:pStyle w:val="ListParagraph"/>
        <w:spacing w:line="276" w:lineRule="auto"/>
        <w:ind w:left="1800"/>
        <w:rPr>
          <w:rFonts w:ascii="Calibri Light" w:hAnsi="Calibri Light"/>
        </w:rPr>
      </w:pPr>
    </w:p>
    <w:p w14:paraId="563DFBCC" w14:textId="5F8E35E7" w:rsidR="00E825C7" w:rsidRPr="00E825C7" w:rsidRDefault="00E825C7" w:rsidP="00E825C7">
      <w:pPr>
        <w:pStyle w:val="ListParagraph"/>
        <w:numPr>
          <w:ilvl w:val="0"/>
          <w:numId w:val="33"/>
        </w:numPr>
        <w:spacing w:line="276" w:lineRule="auto"/>
        <w:rPr>
          <w:rFonts w:ascii="Calibri Light" w:hAnsi="Calibri Light" w:cs="Menlo"/>
        </w:rPr>
      </w:pPr>
      <w:r>
        <w:rPr>
          <w:rFonts w:ascii="Calibri Light" w:hAnsi="Calibri Light" w:cs="Menlo"/>
        </w:rPr>
        <w:t>Ensure the “Flight Software (FSW) File Writer” box is checked.</w:t>
      </w:r>
    </w:p>
    <w:p w14:paraId="7E12A649" w14:textId="21AA7DBE" w:rsidR="00FD58EE" w:rsidRPr="008503E8" w:rsidRDefault="00FD58EE" w:rsidP="00E825C7">
      <w:pPr>
        <w:pStyle w:val="ListParagraph"/>
        <w:numPr>
          <w:ilvl w:val="0"/>
          <w:numId w:val="33"/>
        </w:numPr>
        <w:spacing w:line="276" w:lineRule="auto"/>
        <w:rPr>
          <w:rFonts w:ascii="Calibri Light" w:hAnsi="Calibri Light"/>
        </w:rPr>
      </w:pPr>
      <w:r>
        <w:rPr>
          <w:rFonts w:ascii="Calibri Light" w:hAnsi="Calibri Light"/>
        </w:rPr>
        <w:t xml:space="preserve">Check that all of the </w:t>
      </w:r>
      <w:r w:rsidRPr="00BA1E1A">
        <w:rPr>
          <w:rFonts w:ascii="Calibri" w:hAnsi="Calibri" w:cs="Menlo"/>
          <w:b/>
          <w:bCs/>
        </w:rPr>
        <w:t>necessary FGS steps</w:t>
      </w:r>
      <w:r>
        <w:rPr>
          <w:rFonts w:ascii="Calibri Light" w:hAnsi="Calibri Light"/>
        </w:rPr>
        <w:t xml:space="preserve"> are selected. This should be the case, as the default parameters include all of the operational steps.</w:t>
      </w:r>
    </w:p>
    <w:p w14:paraId="591E8BD0" w14:textId="268186E1" w:rsidR="003A17FA" w:rsidRPr="00FD58EE" w:rsidRDefault="00FD58EE" w:rsidP="00CB133D">
      <w:pPr>
        <w:pStyle w:val="ListParagraph"/>
        <w:numPr>
          <w:ilvl w:val="0"/>
          <w:numId w:val="25"/>
        </w:numPr>
        <w:spacing w:line="276" w:lineRule="auto"/>
        <w:rPr>
          <w:rFonts w:ascii="Calibri Light" w:hAnsi="Calibri Light" w:cs="Menlo"/>
        </w:rPr>
      </w:pPr>
      <w:r>
        <w:rPr>
          <w:rFonts w:ascii="Calibri Light" w:hAnsi="Calibri Light" w:cs="Times New Roman"/>
        </w:rPr>
        <w:t>Run the tool</w:t>
      </w:r>
    </w:p>
    <w:p w14:paraId="3EF363C3" w14:textId="642D236F" w:rsidR="00B02E36" w:rsidRPr="00FD58EE" w:rsidRDefault="00E825C7" w:rsidP="00E825C7">
      <w:pPr>
        <w:spacing w:line="276" w:lineRule="auto"/>
        <w:jc w:val="center"/>
        <w:rPr>
          <w:rFonts w:ascii="Calibri Light" w:hAnsi="Calibri Light" w:cs="Menlo"/>
        </w:rPr>
      </w:pPr>
      <w:r>
        <w:rPr>
          <w:rFonts w:ascii="Calibri Light" w:hAnsi="Calibri Light" w:cs="Menlo"/>
          <w:noProof/>
        </w:rPr>
        <w:drawing>
          <wp:inline distT="0" distB="0" distL="0" distR="0" wp14:anchorId="170B6E71" wp14:editId="4B236D15">
            <wp:extent cx="2673879" cy="256136"/>
            <wp:effectExtent l="0" t="0" r="0" b="0"/>
            <wp:docPr id="37" name="Picture 37" descr="../../../../../Desktop/Screen%20Shot%202018-05-29%20at%2011.0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creen%20Shot%202018-05-29%20at%2011.09.01%"/>
                    <pic:cNvPicPr>
                      <a:picLocks noChangeAspect="1" noChangeArrowheads="1"/>
                    </pic:cNvPicPr>
                  </pic:nvPicPr>
                  <pic:blipFill rotWithShape="1">
                    <a:blip r:embed="rId22">
                      <a:extLst>
                        <a:ext uri="{28A0092B-C50C-407E-A947-70E740481C1C}">
                          <a14:useLocalDpi xmlns:a14="http://schemas.microsoft.com/office/drawing/2010/main" val="0"/>
                        </a:ext>
                      </a:extLst>
                    </a:blip>
                    <a:srcRect l="1444" t="9762" r="779"/>
                    <a:stretch/>
                  </pic:blipFill>
                  <pic:spPr bwMode="auto">
                    <a:xfrm>
                      <a:off x="0" y="0"/>
                      <a:ext cx="2682206" cy="256934"/>
                    </a:xfrm>
                    <a:prstGeom prst="rect">
                      <a:avLst/>
                    </a:prstGeom>
                    <a:noFill/>
                    <a:ln>
                      <a:noFill/>
                    </a:ln>
                    <a:extLst>
                      <a:ext uri="{53640926-AAD7-44D8-BBD7-CCE9431645EC}">
                        <a14:shadowObscured xmlns:a14="http://schemas.microsoft.com/office/drawing/2010/main"/>
                      </a:ext>
                    </a:extLst>
                  </pic:spPr>
                </pic:pic>
              </a:graphicData>
            </a:graphic>
          </wp:inline>
        </w:drawing>
      </w:r>
    </w:p>
    <w:p w14:paraId="49C72450" w14:textId="4380773D" w:rsidR="00817D4A" w:rsidRPr="00817D4A" w:rsidRDefault="00E825C7" w:rsidP="00817D4A">
      <w:pPr>
        <w:pStyle w:val="ListParagraph"/>
        <w:numPr>
          <w:ilvl w:val="0"/>
          <w:numId w:val="25"/>
        </w:numPr>
        <w:spacing w:line="276" w:lineRule="auto"/>
        <w:rPr>
          <w:rFonts w:ascii="Calibri Light" w:hAnsi="Calibri Light" w:cs="Menlo"/>
        </w:rPr>
      </w:pPr>
      <w:r>
        <w:rPr>
          <w:rFonts w:ascii="Calibri Light" w:hAnsi="Calibri Light" w:cs="Menlo"/>
        </w:rPr>
        <w:t>Monitor the terminal window from which you launched the GUI to notice any possible errors that are raised.</w:t>
      </w:r>
      <w:r w:rsidR="00CC1140">
        <w:rPr>
          <w:rFonts w:ascii="Calibri Light" w:hAnsi="Calibri Light" w:cs="Menlo"/>
        </w:rPr>
        <w:t xml:space="preserve"> </w:t>
      </w:r>
    </w:p>
    <w:p w14:paraId="7B35DCDF" w14:textId="74282794" w:rsidR="00CC1140" w:rsidRPr="00817D4A" w:rsidRDefault="00817D4A" w:rsidP="00817D4A">
      <w:pPr>
        <w:spacing w:line="276" w:lineRule="auto"/>
        <w:rPr>
          <w:rFonts w:ascii="Calibri Light" w:hAnsi="Calibri Light" w:cs="Menlo"/>
        </w:rPr>
      </w:pPr>
      <w:r>
        <w:rPr>
          <w:noProof/>
        </w:rPr>
        <mc:AlternateContent>
          <mc:Choice Requires="wps">
            <w:drawing>
              <wp:inline distT="0" distB="0" distL="0" distR="0" wp14:anchorId="5EFA8405" wp14:editId="0DB6A988">
                <wp:extent cx="6858000" cy="502920"/>
                <wp:effectExtent l="0" t="0" r="25400" b="30480"/>
                <wp:docPr id="10" name="Text Box 10"/>
                <wp:cNvGraphicFramePr/>
                <a:graphic xmlns:a="http://schemas.openxmlformats.org/drawingml/2006/main">
                  <a:graphicData uri="http://schemas.microsoft.com/office/word/2010/wordprocessingShape">
                    <wps:wsp>
                      <wps:cNvSpPr txBox="1"/>
                      <wps:spPr>
                        <a:xfrm>
                          <a:off x="0" y="0"/>
                          <a:ext cx="6858000" cy="502920"/>
                        </a:xfrm>
                        <a:prstGeom prst="rect">
                          <a:avLst/>
                        </a:prstGeom>
                        <a:solidFill>
                          <a:schemeClr val="accent6">
                            <a:lumMod val="20000"/>
                            <a:lumOff val="80000"/>
                          </a:schemeClr>
                        </a:solidFill>
                        <a:ln w="22225">
                          <a:solidFill>
                            <a:schemeClr val="accent6"/>
                          </a:solidFill>
                        </a:ln>
                        <a:effectLst>
                          <a:softEdge rad="0"/>
                        </a:effectLst>
                      </wps:spPr>
                      <wps:style>
                        <a:lnRef idx="0">
                          <a:schemeClr val="accent1"/>
                        </a:lnRef>
                        <a:fillRef idx="0">
                          <a:schemeClr val="accent1"/>
                        </a:fillRef>
                        <a:effectRef idx="0">
                          <a:schemeClr val="accent1"/>
                        </a:effectRef>
                        <a:fontRef idx="minor">
                          <a:schemeClr val="dk1"/>
                        </a:fontRef>
                      </wps:style>
                      <wps:txbx>
                        <w:txbxContent>
                          <w:p w14:paraId="6988BF62" w14:textId="73185669" w:rsidR="000B4201" w:rsidRPr="00817D4A" w:rsidRDefault="000B4201" w:rsidP="00817D4A">
                            <w:pPr>
                              <w:spacing w:line="276" w:lineRule="auto"/>
                              <w:ind w:left="720" w:hanging="720"/>
                              <w:rPr>
                                <w:rFonts w:ascii="Calibri Light" w:hAnsi="Calibri Light"/>
                                <w14:textOutline w14:w="9525" w14:cap="rnd" w14:cmpd="sng" w14:algn="ctr">
                                  <w14:noFill/>
                                  <w14:prstDash w14:val="solid"/>
                                  <w14:bevel/>
                                </w14:textOutline>
                              </w:rPr>
                            </w:pPr>
                            <w:r>
                              <w:rPr>
                                <w:rFonts w:ascii="Calibri Light" w:hAnsi="Calibri Light"/>
                                <w:i/>
                              </w:rPr>
                              <w:t>Note:</w:t>
                            </w:r>
                            <w:r>
                              <w:rPr>
                                <w:rFonts w:ascii="Calibri Light" w:hAnsi="Calibri Light"/>
                              </w:rPr>
                              <w:tab/>
                            </w:r>
                            <w:r>
                              <w:rPr>
                                <w:rFonts w:ascii="Calibri Light" w:hAnsi="Calibri Light" w:cs="Menlo"/>
                              </w:rPr>
                              <w:t>T</w:t>
                            </w:r>
                            <w:r w:rsidRPr="00817D4A">
                              <w:rPr>
                                <w:rFonts w:ascii="Calibri Light" w:hAnsi="Calibri Light" w:cs="Menlo"/>
                              </w:rPr>
                              <w:t xml:space="preserve">he output that appears in the command line is also </w:t>
                            </w:r>
                            <w:proofErr w:type="gramStart"/>
                            <w:r w:rsidRPr="00817D4A">
                              <w:rPr>
                                <w:rFonts w:ascii="Calibri Light" w:hAnsi="Calibri Light" w:cs="Menlo"/>
                              </w:rPr>
                              <w:t>written  to</w:t>
                            </w:r>
                            <w:proofErr w:type="gramEnd"/>
                            <w:r w:rsidRPr="00817D4A">
                              <w:rPr>
                                <w:rFonts w:ascii="Calibri Light" w:hAnsi="Calibri Light" w:cs="Menlo"/>
                              </w:rPr>
                              <w:t xml:space="preserve"> </w:t>
                            </w:r>
                            <w:r w:rsidRPr="00817D4A">
                              <w:rPr>
                                <w:rFonts w:ascii="Menlo" w:hAnsi="Menlo" w:cs="Menlo"/>
                                <w:sz w:val="22"/>
                                <w:szCs w:val="22"/>
                              </w:rPr>
                              <w:t>/Users/</w:t>
                            </w:r>
                            <w:r w:rsidR="001859F8">
                              <w:rPr>
                                <w:rFonts w:ascii="Menlo" w:hAnsi="Menlo" w:cs="Menlo"/>
                                <w:sz w:val="22"/>
                                <w:szCs w:val="22"/>
                              </w:rPr>
                              <w:t>&lt;username&gt;</w:t>
                            </w:r>
                            <w:r w:rsidRPr="00817D4A">
                              <w:rPr>
                                <w:rFonts w:ascii="Menlo" w:hAnsi="Menlo" w:cs="Menlo"/>
                                <w:sz w:val="22"/>
                                <w:szCs w:val="22"/>
                              </w:rPr>
                              <w:t>/</w:t>
                            </w:r>
                            <w:proofErr w:type="spellStart"/>
                            <w:r w:rsidRPr="00817D4A">
                              <w:rPr>
                                <w:rFonts w:ascii="Menlo" w:hAnsi="Menlo" w:cs="Menlo"/>
                                <w:sz w:val="22"/>
                                <w:szCs w:val="22"/>
                              </w:rPr>
                              <w:t>WFSC_guiding</w:t>
                            </w:r>
                            <w:proofErr w:type="spellEnd"/>
                            <w:r w:rsidRPr="00817D4A">
                              <w:rPr>
                                <w:rFonts w:ascii="Menlo" w:hAnsi="Menlo" w:cs="Menlo"/>
                                <w:sz w:val="22"/>
                                <w:szCs w:val="22"/>
                              </w:rPr>
                              <w:t>/tools/</w:t>
                            </w:r>
                            <w:proofErr w:type="spellStart"/>
                            <w:r w:rsidRPr="00817D4A">
                              <w:rPr>
                                <w:rFonts w:ascii="Menlo" w:hAnsi="Menlo" w:cs="Menlo"/>
                                <w:sz w:val="22"/>
                                <w:szCs w:val="22"/>
                              </w:rPr>
                              <w:t>fgs</w:t>
                            </w:r>
                            <w:proofErr w:type="spellEnd"/>
                            <w:r w:rsidRPr="00817D4A">
                              <w:rPr>
                                <w:rFonts w:ascii="Menlo" w:hAnsi="Menlo" w:cs="Menlo"/>
                                <w:sz w:val="22"/>
                                <w:szCs w:val="22"/>
                              </w:rPr>
                              <w:t>-commissioning/logs/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EFA8405" id="Text Box 10" o:spid="_x0000_s1042" type="#_x0000_t202" style="width:540pt;height:39.6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" fillcolor="#e2efd9 [665]" strokecolor="#70ad47 [3209]" strokeweight="1.75pt">
                <v:textbox>
                  <w:txbxContent>
                    <w:p w14:paraId="6988BF62" w14:textId="73185669" w:rsidR="000B4201" w:rsidRPr="00817D4A" w:rsidRDefault="000B4201" w:rsidP="00817D4A">
                      <w:pPr>
                        <w:spacing w:line="276" w:lineRule="auto"/>
                        <w:ind w:left="720" w:hanging="720"/>
                        <w:rPr>
                          <w:rFonts w:ascii="Calibri Light" w:hAnsi="Calibri Light"/>
                          <w14:textOutline w14:w="9525" w14:cap="rnd" w14:cmpd="sng" w14:algn="ctr">
                            <w14:noFill/>
                            <w14:prstDash w14:val="solid"/>
                            <w14:bevel/>
                          </w14:textOutline>
                        </w:rPr>
                      </w:pPr>
                      <w:r>
                        <w:rPr>
                          <w:rFonts w:ascii="Calibri Light" w:hAnsi="Calibri Light"/>
                          <w:i/>
                        </w:rPr>
                        <w:t>Note:</w:t>
                      </w:r>
                      <w:r>
                        <w:rPr>
                          <w:rFonts w:ascii="Calibri Light" w:hAnsi="Calibri Light"/>
                        </w:rPr>
                        <w:tab/>
                      </w:r>
                      <w:r>
                        <w:rPr>
                          <w:rFonts w:ascii="Calibri Light" w:hAnsi="Calibri Light" w:cs="Menlo"/>
                        </w:rPr>
                        <w:t>T</w:t>
                      </w:r>
                      <w:r w:rsidRPr="00817D4A">
                        <w:rPr>
                          <w:rFonts w:ascii="Calibri Light" w:hAnsi="Calibri Light" w:cs="Menlo"/>
                        </w:rPr>
                        <w:t xml:space="preserve">he output that appears in the command line is also </w:t>
                      </w:r>
                      <w:proofErr w:type="gramStart"/>
                      <w:r w:rsidRPr="00817D4A">
                        <w:rPr>
                          <w:rFonts w:ascii="Calibri Light" w:hAnsi="Calibri Light" w:cs="Menlo"/>
                        </w:rPr>
                        <w:t>written  to</w:t>
                      </w:r>
                      <w:proofErr w:type="gramEnd"/>
                      <w:r w:rsidRPr="00817D4A">
                        <w:rPr>
                          <w:rFonts w:ascii="Calibri Light" w:hAnsi="Calibri Light" w:cs="Menlo"/>
                        </w:rPr>
                        <w:t xml:space="preserve"> </w:t>
                      </w:r>
                      <w:r w:rsidRPr="00817D4A">
                        <w:rPr>
                          <w:rFonts w:ascii="Menlo" w:hAnsi="Menlo" w:cs="Menlo"/>
                          <w:sz w:val="22"/>
                          <w:szCs w:val="22"/>
                        </w:rPr>
                        <w:t>/Users/</w:t>
                      </w:r>
                      <w:r w:rsidR="001859F8">
                        <w:rPr>
                          <w:rFonts w:ascii="Menlo" w:hAnsi="Menlo" w:cs="Menlo"/>
                          <w:sz w:val="22"/>
                          <w:szCs w:val="22"/>
                        </w:rPr>
                        <w:t>&lt;username&gt;</w:t>
                      </w:r>
                      <w:r w:rsidRPr="00817D4A">
                        <w:rPr>
                          <w:rFonts w:ascii="Menlo" w:hAnsi="Menlo" w:cs="Menlo"/>
                          <w:sz w:val="22"/>
                          <w:szCs w:val="22"/>
                        </w:rPr>
                        <w:t>/</w:t>
                      </w:r>
                      <w:proofErr w:type="spellStart"/>
                      <w:r w:rsidRPr="00817D4A">
                        <w:rPr>
                          <w:rFonts w:ascii="Menlo" w:hAnsi="Menlo" w:cs="Menlo"/>
                          <w:sz w:val="22"/>
                          <w:szCs w:val="22"/>
                        </w:rPr>
                        <w:t>WFSC_guiding</w:t>
                      </w:r>
                      <w:proofErr w:type="spellEnd"/>
                      <w:r w:rsidRPr="00817D4A">
                        <w:rPr>
                          <w:rFonts w:ascii="Menlo" w:hAnsi="Menlo" w:cs="Menlo"/>
                          <w:sz w:val="22"/>
                          <w:szCs w:val="22"/>
                        </w:rPr>
                        <w:t>/tools/</w:t>
                      </w:r>
                      <w:proofErr w:type="spellStart"/>
                      <w:r w:rsidRPr="00817D4A">
                        <w:rPr>
                          <w:rFonts w:ascii="Menlo" w:hAnsi="Menlo" w:cs="Menlo"/>
                          <w:sz w:val="22"/>
                          <w:szCs w:val="22"/>
                        </w:rPr>
                        <w:t>fgs</w:t>
                      </w:r>
                      <w:proofErr w:type="spellEnd"/>
                      <w:r w:rsidRPr="00817D4A">
                        <w:rPr>
                          <w:rFonts w:ascii="Menlo" w:hAnsi="Menlo" w:cs="Menlo"/>
                          <w:sz w:val="22"/>
                          <w:szCs w:val="22"/>
                        </w:rPr>
                        <w:t>-commissioning/logs/</w:t>
                      </w:r>
                    </w:p>
                  </w:txbxContent>
                </v:textbox>
                <w10:anchorlock/>
              </v:shape>
            </w:pict>
          </mc:Fallback>
        </mc:AlternateContent>
      </w:r>
    </w:p>
    <w:p w14:paraId="58BDE20A" w14:textId="77777777" w:rsidR="00B96FF6" w:rsidRPr="00B96FF6" w:rsidRDefault="00B96FF6" w:rsidP="00B96FF6">
      <w:pPr>
        <w:spacing w:line="276" w:lineRule="auto"/>
        <w:ind w:left="720"/>
        <w:rPr>
          <w:rFonts w:ascii="Calibri Light" w:hAnsi="Calibri Light" w:cs="Menlo"/>
        </w:rPr>
      </w:pPr>
    </w:p>
    <w:p w14:paraId="079570EE" w14:textId="77777777" w:rsidR="00B96FF6" w:rsidRPr="00B96FF6" w:rsidRDefault="00B96FF6" w:rsidP="00B96FF6">
      <w:pPr>
        <w:spacing w:line="276" w:lineRule="auto"/>
        <w:ind w:left="720"/>
        <w:rPr>
          <w:rFonts w:ascii="Calibri Light" w:hAnsi="Calibri Light" w:cs="Menlo"/>
        </w:rPr>
      </w:pPr>
    </w:p>
    <w:p w14:paraId="0B19FF08" w14:textId="77777777" w:rsidR="00B96FF6" w:rsidRPr="00B96FF6" w:rsidRDefault="00B96FF6" w:rsidP="00B96FF6">
      <w:pPr>
        <w:spacing w:line="276" w:lineRule="auto"/>
        <w:ind w:left="720"/>
        <w:rPr>
          <w:rFonts w:ascii="Calibri Light" w:hAnsi="Calibri Light" w:cs="Menlo"/>
        </w:rPr>
      </w:pPr>
    </w:p>
    <w:p w14:paraId="7F597B97" w14:textId="77777777" w:rsidR="00B96FF6" w:rsidRPr="00B96FF6" w:rsidRDefault="00B96FF6" w:rsidP="00B96FF6">
      <w:pPr>
        <w:spacing w:line="276" w:lineRule="auto"/>
        <w:ind w:left="720"/>
        <w:rPr>
          <w:rFonts w:ascii="Calibri Light" w:hAnsi="Calibri Light" w:cs="Menlo"/>
        </w:rPr>
      </w:pPr>
    </w:p>
    <w:p w14:paraId="26E75E12" w14:textId="77777777" w:rsidR="00B96FF6" w:rsidRPr="00B96FF6" w:rsidRDefault="00B96FF6" w:rsidP="00B96FF6">
      <w:pPr>
        <w:spacing w:line="276" w:lineRule="auto"/>
        <w:ind w:left="720"/>
        <w:rPr>
          <w:rFonts w:ascii="Calibri Light" w:hAnsi="Calibri Light" w:cs="Menlo"/>
        </w:rPr>
      </w:pPr>
    </w:p>
    <w:p w14:paraId="0250D008" w14:textId="146EB054" w:rsidR="00EB1DB8" w:rsidRPr="00B96FF6" w:rsidRDefault="00B02E36" w:rsidP="00B96FF6">
      <w:pPr>
        <w:pStyle w:val="ListParagraph"/>
        <w:numPr>
          <w:ilvl w:val="0"/>
          <w:numId w:val="25"/>
        </w:numPr>
        <w:spacing w:line="276" w:lineRule="auto"/>
        <w:rPr>
          <w:rFonts w:ascii="Calibri Light" w:hAnsi="Calibri Light" w:cs="Menlo"/>
        </w:rPr>
      </w:pPr>
      <w:r w:rsidRPr="00B96FF6">
        <w:rPr>
          <w:rFonts w:ascii="Calibri Light" w:hAnsi="Calibri Light" w:cs="Times New Roman"/>
        </w:rPr>
        <w:lastRenderedPageBreak/>
        <w:t xml:space="preserve">When the </w:t>
      </w:r>
      <w:r w:rsidR="00FD58EE" w:rsidRPr="00B96FF6">
        <w:rPr>
          <w:rFonts w:ascii="Calibri Light" w:hAnsi="Calibri Light" w:cs="Times New Roman"/>
        </w:rPr>
        <w:t xml:space="preserve">Star Selection </w:t>
      </w:r>
      <w:r w:rsidRPr="00B96FF6">
        <w:rPr>
          <w:rFonts w:ascii="Calibri Light" w:hAnsi="Calibri Light" w:cs="Times New Roman"/>
        </w:rPr>
        <w:t xml:space="preserve">GUI appears: </w:t>
      </w:r>
    </w:p>
    <w:p w14:paraId="48329FCA" w14:textId="77777777" w:rsidR="00817D4A" w:rsidRDefault="00817D4A" w:rsidP="00817D4A">
      <w:pPr>
        <w:keepNext/>
        <w:spacing w:line="276" w:lineRule="auto"/>
        <w:jc w:val="center"/>
      </w:pPr>
      <w:r>
        <w:rPr>
          <w:noProof/>
        </w:rPr>
        <mc:AlternateContent>
          <mc:Choice Requires="wps">
            <w:drawing>
              <wp:anchor distT="0" distB="0" distL="114300" distR="114300" simplePos="0" relativeHeight="251688960" behindDoc="0" locked="0" layoutInCell="1" allowOverlap="1" wp14:anchorId="3ADB2372" wp14:editId="0B6193F1">
                <wp:simplePos x="0" y="0"/>
                <wp:positionH relativeFrom="column">
                  <wp:posOffset>5393690</wp:posOffset>
                </wp:positionH>
                <wp:positionV relativeFrom="paragraph">
                  <wp:posOffset>2213696</wp:posOffset>
                </wp:positionV>
                <wp:extent cx="182880" cy="182880"/>
                <wp:effectExtent l="0" t="0" r="0" b="0"/>
                <wp:wrapNone/>
                <wp:docPr id="16" name="Text Box 16"/>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rgbClr val="E5DEEB"/>
                        </a:solidFill>
                        <a:ln>
                          <a:noFill/>
                        </a:ln>
                        <a:effectLst/>
                      </wps:spPr>
                      <wps:style>
                        <a:lnRef idx="0">
                          <a:schemeClr val="accent1"/>
                        </a:lnRef>
                        <a:fillRef idx="0">
                          <a:schemeClr val="accent1"/>
                        </a:fillRef>
                        <a:effectRef idx="0">
                          <a:schemeClr val="accent1"/>
                        </a:effectRef>
                        <a:fontRef idx="minor">
                          <a:schemeClr val="dk1"/>
                        </a:fontRef>
                      </wps:style>
                      <wps:txbx>
                        <w:txbxContent>
                          <w:p w14:paraId="5EBDE2B2" w14:textId="77777777" w:rsidR="000B4201" w:rsidRPr="008F0D1C" w:rsidRDefault="000B4201" w:rsidP="00817D4A">
                            <w:pPr>
                              <w:jc w:val="center"/>
                              <w:rPr>
                                <w:rFonts w:ascii="Calibri" w:hAnsi="Calibri"/>
                                <w:b/>
                                <w:bCs/>
                                <w:color w:val="7030A0"/>
                                <w:sz w:val="32"/>
                                <w:vertAlign w:val="superscript"/>
                                <w14:textOutline w14:w="0" w14:cap="flat" w14:cmpd="sng" w14:algn="ctr">
                                  <w14:noFill/>
                                  <w14:prstDash w14:val="solid"/>
                                  <w14:round/>
                                </w14:textOutline>
                              </w:rPr>
                            </w:pPr>
                            <w:r w:rsidRPr="008F0D1C">
                              <w:rPr>
                                <w:rFonts w:ascii="Calibri" w:hAnsi="Calibri"/>
                                <w:b/>
                                <w:bCs/>
                                <w:color w:val="7030A0"/>
                                <w:sz w:val="32"/>
                                <w:vertAlign w:val="superscript"/>
                                <w14:textOutline w14:w="0" w14:cap="flat" w14:cmpd="sng" w14:algn="ctr">
                                  <w14:noFill/>
                                  <w14:prstDash w14:val="solid"/>
                                  <w14:round/>
                                </w14:textOutline>
                              </w:rP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DB2372" id="Text Box 16" o:spid="_x0000_s1043" type="#_x0000_t202" style="position:absolute;left:0;text-align:left;margin-left:424.7pt;margin-top:174.3pt;width:14.4pt;height:14.4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" fillcolor="#e5deeb" stroked="f">
                <v:textbox inset="0,0,0,0">
                  <w:txbxContent>
                    <w:p w14:paraId="5EBDE2B2" w14:textId="77777777" w:rsidR="000B4201" w:rsidRPr="008F0D1C" w:rsidRDefault="000B4201" w:rsidP="00817D4A">
                      <w:pPr>
                        <w:jc w:val="center"/>
                        <w:rPr>
                          <w:rFonts w:ascii="Calibri" w:hAnsi="Calibri"/>
                          <w:b/>
                          <w:bCs/>
                          <w:color w:val="7030A0"/>
                          <w:sz w:val="32"/>
                          <w:vertAlign w:val="superscript"/>
                          <w14:textOutline w14:w="0" w14:cap="flat" w14:cmpd="sng" w14:algn="ctr">
                            <w14:noFill/>
                            <w14:prstDash w14:val="solid"/>
                            <w14:round/>
                          </w14:textOutline>
                        </w:rPr>
                      </w:pPr>
                      <w:r w:rsidRPr="008F0D1C">
                        <w:rPr>
                          <w:rFonts w:ascii="Calibri" w:hAnsi="Calibri"/>
                          <w:b/>
                          <w:bCs/>
                          <w:color w:val="7030A0"/>
                          <w:sz w:val="32"/>
                          <w:vertAlign w:val="superscript"/>
                          <w14:textOutline w14:w="0" w14:cap="flat" w14:cmpd="sng" w14:algn="ctr">
                            <w14:noFill/>
                            <w14:prstDash w14:val="solid"/>
                            <w14:round/>
                          </w14:textOutline>
                        </w:rPr>
                        <w:t>C</w:t>
                      </w:r>
                    </w:p>
                  </w:txbxContent>
                </v:textbox>
              </v:shape>
            </w:pict>
          </mc:Fallback>
        </mc:AlternateContent>
      </w:r>
      <w:r>
        <w:rPr>
          <w:noProof/>
        </w:rPr>
        <mc:AlternateContent>
          <mc:Choice Requires="wps">
            <w:drawing>
              <wp:anchor distT="0" distB="0" distL="114300" distR="114300" simplePos="0" relativeHeight="251687936" behindDoc="0" locked="0" layoutInCell="1" allowOverlap="1" wp14:anchorId="0AE9E288" wp14:editId="723F8F19">
                <wp:simplePos x="0" y="0"/>
                <wp:positionH relativeFrom="column">
                  <wp:posOffset>4784090</wp:posOffset>
                </wp:positionH>
                <wp:positionV relativeFrom="paragraph">
                  <wp:posOffset>2209251</wp:posOffset>
                </wp:positionV>
                <wp:extent cx="182880" cy="182880"/>
                <wp:effectExtent l="0" t="0" r="0" b="0"/>
                <wp:wrapNone/>
                <wp:docPr id="15" name="Text Box 15"/>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rgbClr val="E5DEEB"/>
                        </a:solidFill>
                        <a:ln>
                          <a:noFill/>
                        </a:ln>
                        <a:effectLst/>
                      </wps:spPr>
                      <wps:style>
                        <a:lnRef idx="0">
                          <a:schemeClr val="accent1"/>
                        </a:lnRef>
                        <a:fillRef idx="0">
                          <a:schemeClr val="accent1"/>
                        </a:fillRef>
                        <a:effectRef idx="0">
                          <a:schemeClr val="accent1"/>
                        </a:effectRef>
                        <a:fontRef idx="minor">
                          <a:schemeClr val="dk1"/>
                        </a:fontRef>
                      </wps:style>
                      <wps:txbx>
                        <w:txbxContent>
                          <w:p w14:paraId="2B72D963" w14:textId="77777777" w:rsidR="000B4201" w:rsidRPr="008F0D1C" w:rsidRDefault="000B4201" w:rsidP="00817D4A">
                            <w:pPr>
                              <w:jc w:val="center"/>
                              <w:rPr>
                                <w:rFonts w:ascii="Calibri" w:hAnsi="Calibri"/>
                                <w:b/>
                                <w:bCs/>
                                <w:color w:val="7030A0"/>
                                <w:sz w:val="32"/>
                                <w:vertAlign w:val="superscript"/>
                                <w14:textOutline w14:w="0" w14:cap="flat" w14:cmpd="sng" w14:algn="ctr">
                                  <w14:noFill/>
                                  <w14:prstDash w14:val="solid"/>
                                  <w14:round/>
                                </w14:textOutline>
                              </w:rPr>
                            </w:pPr>
                            <w:r w:rsidRPr="008F0D1C">
                              <w:rPr>
                                <w:rFonts w:ascii="Calibri" w:hAnsi="Calibri"/>
                                <w:b/>
                                <w:bCs/>
                                <w:color w:val="7030A0"/>
                                <w:sz w:val="32"/>
                                <w:vertAlign w:val="superscript"/>
                                <w14:textOutline w14:w="0" w14:cap="flat" w14:cmpd="sng" w14:algn="ctr">
                                  <w14:noFill/>
                                  <w14:prstDash w14:val="solid"/>
                                  <w14:round/>
                                </w14:textOutline>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E9E288" id="Text Box 15" o:spid="_x0000_s1044" type="#_x0000_t202" style="position:absolute;left:0;text-align:left;margin-left:376.7pt;margin-top:173.95pt;width:14.4pt;height:14.4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" fillcolor="#e5deeb" stroked="f">
                <v:textbox inset="0,0,0,0">
                  <w:txbxContent>
                    <w:p w14:paraId="2B72D963" w14:textId="77777777" w:rsidR="000B4201" w:rsidRPr="008F0D1C" w:rsidRDefault="000B4201" w:rsidP="00817D4A">
                      <w:pPr>
                        <w:jc w:val="center"/>
                        <w:rPr>
                          <w:rFonts w:ascii="Calibri" w:hAnsi="Calibri"/>
                          <w:b/>
                          <w:bCs/>
                          <w:color w:val="7030A0"/>
                          <w:sz w:val="32"/>
                          <w:vertAlign w:val="superscript"/>
                          <w14:textOutline w14:w="0" w14:cap="flat" w14:cmpd="sng" w14:algn="ctr">
                            <w14:noFill/>
                            <w14:prstDash w14:val="solid"/>
                            <w14:round/>
                          </w14:textOutline>
                        </w:rPr>
                      </w:pPr>
                      <w:r w:rsidRPr="008F0D1C">
                        <w:rPr>
                          <w:rFonts w:ascii="Calibri" w:hAnsi="Calibri"/>
                          <w:b/>
                          <w:bCs/>
                          <w:color w:val="7030A0"/>
                          <w:sz w:val="32"/>
                          <w:vertAlign w:val="superscript"/>
                          <w14:textOutline w14:w="0" w14:cap="flat" w14:cmpd="sng" w14:algn="ctr">
                            <w14:noFill/>
                            <w14:prstDash w14:val="solid"/>
                            <w14:round/>
                          </w14:textOutline>
                        </w:rPr>
                        <w:t>B</w:t>
                      </w:r>
                    </w:p>
                  </w:txbxContent>
                </v:textbox>
              </v:shape>
            </w:pict>
          </mc:Fallback>
        </mc:AlternateContent>
      </w:r>
      <w:r>
        <w:rPr>
          <w:noProof/>
        </w:rPr>
        <mc:AlternateContent>
          <mc:Choice Requires="wps">
            <w:drawing>
              <wp:anchor distT="0" distB="0" distL="114300" distR="114300" simplePos="0" relativeHeight="251686912" behindDoc="0" locked="0" layoutInCell="1" allowOverlap="1" wp14:anchorId="01E5640C" wp14:editId="1A66BBCE">
                <wp:simplePos x="0" y="0"/>
                <wp:positionH relativeFrom="column">
                  <wp:posOffset>4126230</wp:posOffset>
                </wp:positionH>
                <wp:positionV relativeFrom="paragraph">
                  <wp:posOffset>2212426</wp:posOffset>
                </wp:positionV>
                <wp:extent cx="182880" cy="182880"/>
                <wp:effectExtent l="0" t="0" r="0" b="0"/>
                <wp:wrapNone/>
                <wp:docPr id="14" name="Text Box 14"/>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rgbClr val="E5DEEB"/>
                        </a:solidFill>
                        <a:ln>
                          <a:noFill/>
                        </a:ln>
                        <a:effectLst/>
                      </wps:spPr>
                      <wps:style>
                        <a:lnRef idx="0">
                          <a:schemeClr val="accent1"/>
                        </a:lnRef>
                        <a:fillRef idx="0">
                          <a:schemeClr val="accent1"/>
                        </a:fillRef>
                        <a:effectRef idx="0">
                          <a:schemeClr val="accent1"/>
                        </a:effectRef>
                        <a:fontRef idx="minor">
                          <a:schemeClr val="dk1"/>
                        </a:fontRef>
                      </wps:style>
                      <wps:txbx>
                        <w:txbxContent>
                          <w:p w14:paraId="35FC12DB" w14:textId="77777777" w:rsidR="000B4201" w:rsidRPr="008F0D1C" w:rsidRDefault="000B4201" w:rsidP="00817D4A">
                            <w:pPr>
                              <w:jc w:val="center"/>
                              <w:rPr>
                                <w:rFonts w:ascii="Calibri" w:hAnsi="Calibri"/>
                                <w:b/>
                                <w:bCs/>
                                <w:color w:val="7030A0"/>
                                <w:sz w:val="32"/>
                                <w:vertAlign w:val="superscript"/>
                                <w14:textOutline w14:w="0" w14:cap="flat" w14:cmpd="sng" w14:algn="ctr">
                                  <w14:noFill/>
                                  <w14:prstDash w14:val="solid"/>
                                  <w14:round/>
                                </w14:textOutline>
                              </w:rPr>
                            </w:pPr>
                            <w:r w:rsidRPr="008F0D1C">
                              <w:rPr>
                                <w:rFonts w:ascii="Calibri" w:hAnsi="Calibri"/>
                                <w:b/>
                                <w:bCs/>
                                <w:color w:val="7030A0"/>
                                <w:sz w:val="32"/>
                                <w:vertAlign w:val="superscript"/>
                                <w14:textOutline w14:w="0" w14:cap="flat" w14:cmpd="sng" w14:algn="ctr">
                                  <w14:noFill/>
                                  <w14:prstDash w14:val="solid"/>
                                  <w14:round/>
                                </w14:textOutline>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E5640C" id="Text Box 14" o:spid="_x0000_s1045" type="#_x0000_t202" style="position:absolute;left:0;text-align:left;margin-left:324.9pt;margin-top:174.2pt;width:14.4pt;height:14.4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" fillcolor="#e5deeb" stroked="f">
                <v:textbox inset="0,0,0,0">
                  <w:txbxContent>
                    <w:p w14:paraId="35FC12DB" w14:textId="77777777" w:rsidR="000B4201" w:rsidRPr="008F0D1C" w:rsidRDefault="000B4201" w:rsidP="00817D4A">
                      <w:pPr>
                        <w:jc w:val="center"/>
                        <w:rPr>
                          <w:rFonts w:ascii="Calibri" w:hAnsi="Calibri"/>
                          <w:b/>
                          <w:bCs/>
                          <w:color w:val="7030A0"/>
                          <w:sz w:val="32"/>
                          <w:vertAlign w:val="superscript"/>
                          <w14:textOutline w14:w="0" w14:cap="flat" w14:cmpd="sng" w14:algn="ctr">
                            <w14:noFill/>
                            <w14:prstDash w14:val="solid"/>
                            <w14:round/>
                          </w14:textOutline>
                        </w:rPr>
                      </w:pPr>
                      <w:r w:rsidRPr="008F0D1C">
                        <w:rPr>
                          <w:rFonts w:ascii="Calibri" w:hAnsi="Calibri"/>
                          <w:b/>
                          <w:bCs/>
                          <w:color w:val="7030A0"/>
                          <w:sz w:val="32"/>
                          <w:vertAlign w:val="superscript"/>
                          <w14:textOutline w14:w="0" w14:cap="flat" w14:cmpd="sng" w14:algn="ctr">
                            <w14:noFill/>
                            <w14:prstDash w14:val="solid"/>
                            <w14:round/>
                          </w14:textOutline>
                        </w:rPr>
                        <w:t>A</w:t>
                      </w:r>
                    </w:p>
                  </w:txbxContent>
                </v:textbox>
              </v:shape>
            </w:pict>
          </mc:Fallback>
        </mc:AlternateContent>
      </w:r>
      <w:r w:rsidR="00E825C7">
        <w:rPr>
          <w:rFonts w:ascii="Calibri Light" w:hAnsi="Calibri Light" w:cs="Menlo"/>
          <w:noProof/>
        </w:rPr>
        <w:drawing>
          <wp:inline distT="0" distB="0" distL="0" distR="0" wp14:anchorId="6D2E8598" wp14:editId="5EC11A63">
            <wp:extent cx="5618414" cy="4572000"/>
            <wp:effectExtent l="0" t="0" r="0" b="0"/>
            <wp:docPr id="39" name="Picture 39" descr="../../../../../Desktop/Screen%20Shot%202018-05-29%20at%2011.1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Screen%20Shot%202018-05-29%20at%2011.12.1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18414" cy="4572000"/>
                    </a:xfrm>
                    <a:prstGeom prst="rect">
                      <a:avLst/>
                    </a:prstGeom>
                    <a:noFill/>
                    <a:ln>
                      <a:noFill/>
                    </a:ln>
                  </pic:spPr>
                </pic:pic>
              </a:graphicData>
            </a:graphic>
          </wp:inline>
        </w:drawing>
      </w:r>
    </w:p>
    <w:p w14:paraId="5799E769" w14:textId="28FF52C7" w:rsidR="00EB1DB8" w:rsidRPr="008503E8" w:rsidRDefault="00817D4A" w:rsidP="00817D4A">
      <w:pPr>
        <w:pStyle w:val="Caption"/>
        <w:jc w:val="center"/>
        <w:rPr>
          <w:rFonts w:ascii="Calibri Light" w:hAnsi="Calibri Light" w:cs="Menlo"/>
        </w:rPr>
      </w:pPr>
      <w:r>
        <w:t xml:space="preserve">Figure </w:t>
      </w:r>
      <w:fldSimple w:instr=" SEQ Figure \* ARABIC ">
        <w:r w:rsidR="003D6F7D">
          <w:rPr>
            <w:noProof/>
          </w:rPr>
          <w:t>7</w:t>
        </w:r>
      </w:fldSimple>
      <w:r>
        <w:t xml:space="preserve"> - Star Selection GUI</w:t>
      </w:r>
      <w:r>
        <w:rPr>
          <w:noProof/>
        </w:rPr>
        <w:t xml:space="preserve"> window</w:t>
      </w:r>
    </w:p>
    <w:p w14:paraId="2F17BBD3" w14:textId="0BE0BF8C" w:rsidR="00F64D72" w:rsidRPr="00F64D72" w:rsidRDefault="00B02E36" w:rsidP="00F64D72">
      <w:pPr>
        <w:pStyle w:val="ListParagraph"/>
        <w:numPr>
          <w:ilvl w:val="1"/>
          <w:numId w:val="3"/>
        </w:numPr>
        <w:spacing w:line="276" w:lineRule="auto"/>
        <w:rPr>
          <w:rFonts w:ascii="Calibri Light" w:hAnsi="Calibri Light" w:cs="Menlo"/>
        </w:rPr>
      </w:pPr>
      <w:r w:rsidRPr="008503E8">
        <w:rPr>
          <w:rFonts w:ascii="Calibri Light" w:hAnsi="Calibri Light" w:cs="Times New Roman"/>
        </w:rPr>
        <w:t>Inspect the PSFs in the image</w:t>
      </w:r>
      <w:r w:rsidR="00F64D72">
        <w:rPr>
          <w:rFonts w:ascii="Calibri Light" w:hAnsi="Calibri Light" w:cs="Times New Roman"/>
        </w:rPr>
        <w:t xml:space="preserve"> by moving your cursor over different PSFs.</w:t>
      </w:r>
      <w:r w:rsidR="00F64D72" w:rsidRPr="00F64D72">
        <w:rPr>
          <w:rFonts w:ascii="Calibri Light" w:hAnsi="Calibri Light" w:cs="Times New Roman"/>
        </w:rPr>
        <w:t xml:space="preserve"> </w:t>
      </w:r>
      <w:r w:rsidR="00F64D72">
        <w:rPr>
          <w:rFonts w:ascii="Calibri Light" w:hAnsi="Calibri Light" w:cs="Times New Roman"/>
        </w:rPr>
        <w:t>E</w:t>
      </w:r>
      <w:r w:rsidR="00F64D72" w:rsidRPr="008503E8">
        <w:rPr>
          <w:rFonts w:ascii="Calibri Light" w:hAnsi="Calibri Light" w:cs="Times New Roman"/>
        </w:rPr>
        <w:t xml:space="preserve">xamine the profile plot </w:t>
      </w:r>
      <w:r w:rsidR="00F64D72">
        <w:rPr>
          <w:rFonts w:ascii="Calibri Light" w:hAnsi="Calibri Light" w:cs="Times New Roman"/>
        </w:rPr>
        <w:t>to see the distribution of light.</w:t>
      </w:r>
    </w:p>
    <w:p w14:paraId="0CA56DA4" w14:textId="77777777" w:rsidR="0086750F" w:rsidRPr="0086750F" w:rsidRDefault="00F64D72" w:rsidP="00F64D72">
      <w:pPr>
        <w:pStyle w:val="ListParagraph"/>
        <w:numPr>
          <w:ilvl w:val="1"/>
          <w:numId w:val="3"/>
        </w:numPr>
        <w:spacing w:line="276" w:lineRule="auto"/>
        <w:rPr>
          <w:rFonts w:ascii="Calibri Light" w:hAnsi="Calibri Light" w:cs="Menlo"/>
        </w:rPr>
      </w:pPr>
      <w:r>
        <w:rPr>
          <w:rFonts w:ascii="Calibri Light" w:hAnsi="Calibri Light" w:cs="Times New Roman"/>
        </w:rPr>
        <w:t>Select</w:t>
      </w:r>
      <w:r w:rsidR="00B02E36" w:rsidRPr="008503E8">
        <w:rPr>
          <w:rFonts w:ascii="Calibri Light" w:hAnsi="Calibri Light" w:cs="Times New Roman"/>
        </w:rPr>
        <w:t xml:space="preserve">, by clicking, which PSFs will be the guide star and the reference stars. </w:t>
      </w:r>
      <w:r w:rsidRPr="00F64D72">
        <w:rPr>
          <w:rFonts w:ascii="Calibri Light" w:hAnsi="Calibri Light" w:cs="Times New Roman"/>
        </w:rPr>
        <w:t>The first star selected will be the guide star, while any subsequen</w:t>
      </w:r>
      <w:r w:rsidR="0086750F">
        <w:rPr>
          <w:rFonts w:ascii="Calibri Light" w:hAnsi="Calibri Light" w:cs="Times New Roman"/>
        </w:rPr>
        <w:t xml:space="preserve">t stars will be reference stars. </w:t>
      </w:r>
    </w:p>
    <w:p w14:paraId="29379C9F" w14:textId="27F5D2CE" w:rsidR="00D80309" w:rsidRPr="0086750F" w:rsidRDefault="00C03E5D" w:rsidP="0086750F">
      <w:pPr>
        <w:spacing w:line="276" w:lineRule="auto"/>
        <w:ind w:left="1800"/>
        <w:rPr>
          <w:rFonts w:ascii="Calibri Light" w:hAnsi="Calibri Light" w:cs="Menlo"/>
        </w:rPr>
      </w:pPr>
      <w:r>
        <w:rPr>
          <w:rFonts w:ascii="Calibri Light" w:hAnsi="Calibri Light"/>
          <w:i/>
        </w:rPr>
        <w:t xml:space="preserve">(Use Appendix D in the CAR procedures to choose the guide and </w:t>
      </w:r>
      <w:proofErr w:type="spellStart"/>
      <w:r>
        <w:rPr>
          <w:rFonts w:ascii="Calibri Light" w:hAnsi="Calibri Light"/>
          <w:i/>
        </w:rPr>
        <w:t>referencd</w:t>
      </w:r>
      <w:proofErr w:type="spellEnd"/>
      <w:r>
        <w:rPr>
          <w:rFonts w:ascii="Calibri Light" w:hAnsi="Calibri Light"/>
          <w:i/>
        </w:rPr>
        <w:t xml:space="preserve"> star based on PSF configuration)</w:t>
      </w:r>
    </w:p>
    <w:p w14:paraId="7EA3EEC2" w14:textId="77777777" w:rsidR="00F64D72" w:rsidRPr="008503E8" w:rsidRDefault="00F64D72" w:rsidP="00F64D72">
      <w:pPr>
        <w:pStyle w:val="ListParagraph"/>
        <w:numPr>
          <w:ilvl w:val="2"/>
          <w:numId w:val="3"/>
        </w:numPr>
        <w:spacing w:line="276" w:lineRule="auto"/>
        <w:rPr>
          <w:rFonts w:ascii="Calibri Light" w:hAnsi="Calibri Light" w:cs="Menlo"/>
        </w:rPr>
      </w:pPr>
      <w:r w:rsidRPr="008503E8">
        <w:rPr>
          <w:rFonts w:ascii="Calibri Light" w:hAnsi="Calibri Light" w:cs="Times New Roman"/>
        </w:rPr>
        <w:t>Select the more compact or “peaky” PSFs rather than diffuse, noncontiguous or “blobby” PSFs</w:t>
      </w:r>
    </w:p>
    <w:p w14:paraId="56A4EE5E" w14:textId="588A67D0" w:rsidR="00055E59" w:rsidRPr="00C03E5D" w:rsidRDefault="00F64D72" w:rsidP="00C03E5D">
      <w:pPr>
        <w:pStyle w:val="ListParagraph"/>
        <w:numPr>
          <w:ilvl w:val="2"/>
          <w:numId w:val="3"/>
        </w:numPr>
        <w:spacing w:line="276" w:lineRule="auto"/>
        <w:rPr>
          <w:rFonts w:ascii="Calibri Light" w:hAnsi="Calibri Light" w:cs="Menlo"/>
        </w:rPr>
      </w:pPr>
      <w:r w:rsidRPr="008503E8">
        <w:rPr>
          <w:rFonts w:ascii="Calibri Light" w:hAnsi="Calibri Light" w:cs="Times New Roman"/>
        </w:rPr>
        <w:t xml:space="preserve">Try to select some reference stars that are close to the guide star and some that are further away </w:t>
      </w:r>
      <w:r w:rsidR="00055E59" w:rsidRPr="00C03E5D">
        <w:rPr>
          <w:rFonts w:ascii="Calibri Light" w:hAnsi="Calibri Light" w:cs="Times New Roman"/>
        </w:rPr>
        <w:t xml:space="preserve"> </w:t>
      </w:r>
    </w:p>
    <w:p w14:paraId="5BBC194D" w14:textId="6BC1EA12" w:rsidR="00AF7C1B" w:rsidRPr="00055E59" w:rsidRDefault="00AF7C1B" w:rsidP="00F64D72">
      <w:pPr>
        <w:pStyle w:val="ListParagraph"/>
        <w:numPr>
          <w:ilvl w:val="2"/>
          <w:numId w:val="3"/>
        </w:numPr>
        <w:spacing w:line="276" w:lineRule="auto"/>
        <w:rPr>
          <w:rFonts w:ascii="Calibri Light" w:hAnsi="Calibri Light" w:cs="Menlo"/>
        </w:rPr>
      </w:pPr>
      <w:r>
        <w:rPr>
          <w:rFonts w:ascii="Calibri Light" w:hAnsi="Calibri Light" w:cs="Times New Roman"/>
        </w:rPr>
        <w:t>Do not choose reference or guide stars in regions where several PSFs are close together</w:t>
      </w:r>
    </w:p>
    <w:p w14:paraId="23493B01" w14:textId="640A70F0" w:rsidR="00B02E36" w:rsidRPr="008503E8" w:rsidRDefault="00B02E36" w:rsidP="00B02E36">
      <w:pPr>
        <w:pStyle w:val="ListParagraph"/>
        <w:numPr>
          <w:ilvl w:val="1"/>
          <w:numId w:val="3"/>
        </w:numPr>
        <w:spacing w:line="276" w:lineRule="auto"/>
        <w:rPr>
          <w:rFonts w:ascii="Calibri Light" w:hAnsi="Calibri Light" w:cs="Menlo"/>
        </w:rPr>
      </w:pPr>
      <w:r w:rsidRPr="008503E8">
        <w:rPr>
          <w:rFonts w:ascii="Calibri Light" w:hAnsi="Calibri Light" w:cs="Times New Roman"/>
        </w:rPr>
        <w:t xml:space="preserve">If you want to change your selections while in the tool, use the </w:t>
      </w:r>
      <w:r w:rsidR="003460E7" w:rsidRPr="008F0D1C">
        <w:rPr>
          <w:rFonts w:ascii="Calibri" w:hAnsi="Calibri" w:cs="Times New Roman"/>
          <w:b/>
          <w:bCs/>
        </w:rPr>
        <w:t>“</w:t>
      </w:r>
      <w:r w:rsidR="00E825C7" w:rsidRPr="008F0D1C">
        <w:rPr>
          <w:rFonts w:ascii="Calibri" w:hAnsi="Calibri" w:cs="Times New Roman"/>
          <w:b/>
          <w:bCs/>
        </w:rPr>
        <w:t xml:space="preserve">Make Guide </w:t>
      </w:r>
      <w:proofErr w:type="gramStart"/>
      <w:r w:rsidR="00E825C7" w:rsidRPr="008F0D1C">
        <w:rPr>
          <w:rFonts w:ascii="Calibri" w:hAnsi="Calibri" w:cs="Times New Roman"/>
          <w:b/>
          <w:bCs/>
        </w:rPr>
        <w:t>Star</w:t>
      </w:r>
      <w:r w:rsidR="003460E7" w:rsidRPr="008F0D1C">
        <w:rPr>
          <w:rFonts w:ascii="Calibri" w:hAnsi="Calibri" w:cs="Times New Roman"/>
          <w:b/>
          <w:bCs/>
        </w:rPr>
        <w:t>”</w:t>
      </w:r>
      <w:r w:rsidR="008F0D1C" w:rsidRPr="00451EEB">
        <w:rPr>
          <w:noProof/>
        </w:rPr>
        <w:t xml:space="preserve"> </w:t>
      </w:r>
      <w:r w:rsidR="008F0D1C" w:rsidRPr="008F0D1C">
        <w:rPr>
          <w:noProof/>
          <w:color w:val="7030A0"/>
          <w:shd w:val="clear" w:color="auto" w:fill="E5DEEB"/>
        </w:rPr>
        <w:t xml:space="preserve"> </w:t>
      </w:r>
      <w:r w:rsidR="008F0D1C" w:rsidRPr="008F0D1C">
        <w:rPr>
          <w:rFonts w:ascii="Calibri" w:hAnsi="Calibri"/>
          <w:b/>
          <w:bCs/>
          <w:noProof/>
          <w:color w:val="7030A0"/>
          <w:shd w:val="clear" w:color="auto" w:fill="E5DEEB"/>
        </w:rPr>
        <w:t>A</w:t>
      </w:r>
      <w:proofErr w:type="gramEnd"/>
      <w:r w:rsidR="008F0D1C" w:rsidRPr="008F0D1C">
        <w:rPr>
          <w:rFonts w:ascii="Calibri" w:hAnsi="Calibri"/>
          <w:b/>
          <w:bCs/>
          <w:noProof/>
          <w:color w:val="7030A0"/>
          <w:shd w:val="clear" w:color="auto" w:fill="E5DEEB"/>
        </w:rPr>
        <w:t xml:space="preserve"> </w:t>
      </w:r>
      <w:r w:rsidR="008F0D1C">
        <w:rPr>
          <w:rFonts w:ascii="Calibri Light" w:hAnsi="Calibri Light" w:cs="Menlo"/>
        </w:rPr>
        <w:t xml:space="preserve"> </w:t>
      </w:r>
      <w:r w:rsidR="00E825C7">
        <w:rPr>
          <w:rFonts w:ascii="Calibri Light" w:hAnsi="Calibri Light" w:cs="Times New Roman"/>
        </w:rPr>
        <w:t>button</w:t>
      </w:r>
      <w:r w:rsidR="00817D4A">
        <w:rPr>
          <w:rFonts w:ascii="Calibri Light" w:hAnsi="Calibri Light" w:cs="Menlo"/>
        </w:rPr>
        <w:t xml:space="preserve"> </w:t>
      </w:r>
      <w:r w:rsidRPr="008503E8">
        <w:rPr>
          <w:rFonts w:ascii="Calibri Light" w:hAnsi="Calibri Light" w:cs="Times New Roman"/>
        </w:rPr>
        <w:t>to change the guide star</w:t>
      </w:r>
      <w:r w:rsidR="003460E7">
        <w:rPr>
          <w:rFonts w:ascii="Calibri Light" w:hAnsi="Calibri Light" w:cs="Times New Roman"/>
        </w:rPr>
        <w:t>,</w:t>
      </w:r>
      <w:r w:rsidRPr="008503E8">
        <w:rPr>
          <w:rFonts w:ascii="Calibri Light" w:hAnsi="Calibri Light" w:cs="Times New Roman"/>
        </w:rPr>
        <w:t xml:space="preserve"> use the </w:t>
      </w:r>
      <w:r w:rsidR="003460E7" w:rsidRPr="008F0D1C">
        <w:rPr>
          <w:rFonts w:ascii="Calibri" w:hAnsi="Calibri" w:cs="Times New Roman"/>
          <w:b/>
          <w:bCs/>
        </w:rPr>
        <w:t>“Delete”</w:t>
      </w:r>
      <w:r w:rsidR="00817D4A">
        <w:rPr>
          <w:rFonts w:ascii="Calibri Light" w:hAnsi="Calibri Light" w:cs="Times New Roman"/>
        </w:rPr>
        <w:t xml:space="preserve"> button</w:t>
      </w:r>
      <w:r w:rsidR="008F0D1C" w:rsidRPr="00451EEB">
        <w:rPr>
          <w:noProof/>
        </w:rPr>
        <w:t xml:space="preserve"> </w:t>
      </w:r>
      <w:r w:rsidR="008F0D1C" w:rsidRPr="008F0D1C">
        <w:rPr>
          <w:noProof/>
          <w:color w:val="7030A0"/>
          <w:shd w:val="clear" w:color="auto" w:fill="E5DEEB"/>
        </w:rPr>
        <w:t xml:space="preserve"> </w:t>
      </w:r>
      <w:r w:rsidR="008F0D1C">
        <w:rPr>
          <w:rFonts w:ascii="Calibri" w:hAnsi="Calibri"/>
          <w:b/>
          <w:bCs/>
          <w:noProof/>
          <w:color w:val="7030A0"/>
          <w:shd w:val="clear" w:color="auto" w:fill="E5DEEB"/>
        </w:rPr>
        <w:t>B</w:t>
      </w:r>
      <w:r w:rsidR="008F0D1C" w:rsidRPr="008F0D1C">
        <w:rPr>
          <w:rFonts w:ascii="Calibri" w:hAnsi="Calibri"/>
          <w:b/>
          <w:bCs/>
          <w:noProof/>
          <w:color w:val="7030A0"/>
          <w:shd w:val="clear" w:color="auto" w:fill="E5DEEB"/>
        </w:rPr>
        <w:t xml:space="preserve"> </w:t>
      </w:r>
      <w:r w:rsidR="008F0D1C">
        <w:rPr>
          <w:rFonts w:ascii="Calibri Light" w:hAnsi="Calibri Light" w:cs="Menlo"/>
        </w:rPr>
        <w:t xml:space="preserve"> </w:t>
      </w:r>
      <w:r w:rsidRPr="008503E8">
        <w:rPr>
          <w:rFonts w:ascii="Calibri Light" w:hAnsi="Calibri Light" w:cs="Times New Roman"/>
        </w:rPr>
        <w:t xml:space="preserve">to remove </w:t>
      </w:r>
      <w:r w:rsidR="00E825C7">
        <w:rPr>
          <w:rFonts w:ascii="Calibri Light" w:hAnsi="Calibri Light" w:cs="Times New Roman"/>
        </w:rPr>
        <w:t xml:space="preserve">individual </w:t>
      </w:r>
      <w:r w:rsidRPr="008503E8">
        <w:rPr>
          <w:rFonts w:ascii="Calibri Light" w:hAnsi="Calibri Light" w:cs="Times New Roman"/>
        </w:rPr>
        <w:t>selections</w:t>
      </w:r>
      <w:r w:rsidR="00E825C7">
        <w:rPr>
          <w:rFonts w:ascii="Calibri Light" w:hAnsi="Calibri Light" w:cs="Times New Roman"/>
        </w:rPr>
        <w:t xml:space="preserve">, and </w:t>
      </w:r>
      <w:proofErr w:type="spellStart"/>
      <w:r w:rsidR="00E825C7">
        <w:rPr>
          <w:rFonts w:ascii="Calibri Light" w:hAnsi="Calibri Light" w:cs="Times New Roman"/>
        </w:rPr>
        <w:t>ust</w:t>
      </w:r>
      <w:proofErr w:type="spellEnd"/>
      <w:r w:rsidR="00E825C7">
        <w:rPr>
          <w:rFonts w:ascii="Calibri Light" w:hAnsi="Calibri Light" w:cs="Times New Roman"/>
        </w:rPr>
        <w:t xml:space="preserve"> the </w:t>
      </w:r>
      <w:r w:rsidR="00E825C7" w:rsidRPr="008F0D1C">
        <w:rPr>
          <w:rFonts w:ascii="Calibri" w:hAnsi="Calibri" w:cs="Times New Roman"/>
          <w:b/>
          <w:bCs/>
        </w:rPr>
        <w:t>“Clear Selections”</w:t>
      </w:r>
      <w:r w:rsidR="00E825C7">
        <w:rPr>
          <w:rFonts w:ascii="Calibri Light" w:hAnsi="Calibri Light" w:cs="Times New Roman"/>
        </w:rPr>
        <w:t xml:space="preserve"> button</w:t>
      </w:r>
      <w:r w:rsidR="008F0D1C" w:rsidRPr="00451EEB">
        <w:rPr>
          <w:noProof/>
        </w:rPr>
        <w:t xml:space="preserve"> </w:t>
      </w:r>
      <w:r w:rsidR="008F0D1C" w:rsidRPr="008F0D1C">
        <w:rPr>
          <w:noProof/>
          <w:color w:val="7030A0"/>
          <w:shd w:val="clear" w:color="auto" w:fill="E5DEEB"/>
        </w:rPr>
        <w:t xml:space="preserve"> </w:t>
      </w:r>
      <w:r w:rsidR="008F0D1C">
        <w:rPr>
          <w:rFonts w:ascii="Calibri" w:hAnsi="Calibri"/>
          <w:b/>
          <w:bCs/>
          <w:noProof/>
          <w:color w:val="7030A0"/>
          <w:shd w:val="clear" w:color="auto" w:fill="E5DEEB"/>
        </w:rPr>
        <w:t>C</w:t>
      </w:r>
      <w:r w:rsidR="008F0D1C" w:rsidRPr="008F0D1C">
        <w:rPr>
          <w:rFonts w:ascii="Calibri" w:hAnsi="Calibri"/>
          <w:b/>
          <w:bCs/>
          <w:noProof/>
          <w:color w:val="7030A0"/>
          <w:shd w:val="clear" w:color="auto" w:fill="E5DEEB"/>
        </w:rPr>
        <w:t xml:space="preserve"> </w:t>
      </w:r>
      <w:r w:rsidR="008F0D1C">
        <w:rPr>
          <w:rFonts w:ascii="Calibri Light" w:hAnsi="Calibri Light" w:cs="Menlo"/>
        </w:rPr>
        <w:t xml:space="preserve"> </w:t>
      </w:r>
      <w:r w:rsidR="00E825C7">
        <w:rPr>
          <w:rFonts w:ascii="Calibri Light" w:hAnsi="Calibri Light" w:cs="Times New Roman"/>
        </w:rPr>
        <w:t>to start over.</w:t>
      </w:r>
    </w:p>
    <w:p w14:paraId="232A3A1D" w14:textId="78DEA782" w:rsidR="00B02E36" w:rsidRPr="00BA1E1A" w:rsidRDefault="00B02E36" w:rsidP="00BA1E1A">
      <w:pPr>
        <w:pStyle w:val="ListParagraph"/>
        <w:numPr>
          <w:ilvl w:val="1"/>
          <w:numId w:val="3"/>
        </w:numPr>
        <w:spacing w:line="276" w:lineRule="auto"/>
        <w:rPr>
          <w:rFonts w:ascii="Calibri Light" w:hAnsi="Calibri Light" w:cs="Menlo"/>
        </w:rPr>
      </w:pPr>
      <w:r w:rsidRPr="008503E8">
        <w:rPr>
          <w:rFonts w:ascii="Calibri Light" w:hAnsi="Calibri Light" w:cs="Times New Roman"/>
        </w:rPr>
        <w:t xml:space="preserve">When you are happy with your selections, click “Done”  </w:t>
      </w:r>
    </w:p>
    <w:p w14:paraId="22C37272" w14:textId="77777777" w:rsidR="002E1F48" w:rsidRDefault="00BA1E1A" w:rsidP="00BA1E1A">
      <w:pPr>
        <w:pStyle w:val="ListParagraph"/>
        <w:numPr>
          <w:ilvl w:val="0"/>
          <w:numId w:val="25"/>
        </w:numPr>
        <w:spacing w:line="276" w:lineRule="auto"/>
        <w:rPr>
          <w:rFonts w:ascii="Calibri Light" w:hAnsi="Calibri Light" w:cs="Menlo"/>
        </w:rPr>
      </w:pPr>
      <w:r>
        <w:rPr>
          <w:rFonts w:ascii="Calibri Light" w:hAnsi="Calibri Light" w:cs="Menlo"/>
        </w:rPr>
        <w:t xml:space="preserve">The output files will be located at </w:t>
      </w:r>
    </w:p>
    <w:p w14:paraId="10CD26A8" w14:textId="0CE8B8BB" w:rsidR="00BA1E1A" w:rsidRPr="00BA1E1A" w:rsidRDefault="00BA1E1A" w:rsidP="002E1F48">
      <w:pPr>
        <w:pStyle w:val="ListParagraph"/>
        <w:spacing w:line="276" w:lineRule="auto"/>
        <w:ind w:left="1080"/>
        <w:rPr>
          <w:rFonts w:ascii="Calibri Light" w:hAnsi="Calibri Light" w:cs="Menlo"/>
        </w:rPr>
      </w:pPr>
      <w:r w:rsidRPr="0018797A">
        <w:rPr>
          <w:rFonts w:ascii="Menlo" w:hAnsi="Menlo" w:cs="Menlo"/>
          <w:sz w:val="22"/>
          <w:szCs w:val="22"/>
        </w:rPr>
        <w:t>/Users/</w:t>
      </w:r>
      <w:r w:rsidR="002E1F48">
        <w:rPr>
          <w:rFonts w:ascii="Menlo" w:hAnsi="Menlo" w:cs="Menlo"/>
          <w:sz w:val="22"/>
          <w:szCs w:val="22"/>
        </w:rPr>
        <w:t>&lt;username&gt;</w:t>
      </w:r>
      <w:r w:rsidR="002E1F48" w:rsidRPr="0018797A">
        <w:rPr>
          <w:rFonts w:ascii="Menlo" w:hAnsi="Menlo" w:cs="Menlo"/>
          <w:sz w:val="22"/>
          <w:szCs w:val="22"/>
        </w:rPr>
        <w:t xml:space="preserve"> </w:t>
      </w:r>
      <w:r w:rsidRPr="0018797A">
        <w:rPr>
          <w:rFonts w:ascii="Menlo" w:hAnsi="Menlo" w:cs="Menlo"/>
          <w:sz w:val="22"/>
          <w:szCs w:val="22"/>
        </w:rPr>
        <w:t>/</w:t>
      </w:r>
      <w:proofErr w:type="spellStart"/>
      <w:r w:rsidRPr="0018797A">
        <w:rPr>
          <w:rFonts w:ascii="Menlo" w:hAnsi="Menlo" w:cs="Menlo"/>
          <w:sz w:val="22"/>
          <w:szCs w:val="22"/>
        </w:rPr>
        <w:t>WFSC_guiding</w:t>
      </w:r>
      <w:proofErr w:type="spellEnd"/>
      <w:r w:rsidRPr="0018797A">
        <w:rPr>
          <w:rFonts w:ascii="Menlo" w:hAnsi="Menlo" w:cs="Menlo"/>
          <w:sz w:val="22"/>
          <w:szCs w:val="22"/>
        </w:rPr>
        <w:t>/WFR</w:t>
      </w:r>
      <w:r w:rsidR="002E1F48">
        <w:rPr>
          <w:rFonts w:ascii="Menlo" w:hAnsi="Menlo" w:cs="Menlo"/>
          <w:sz w:val="22"/>
          <w:szCs w:val="22"/>
        </w:rPr>
        <w:t>September</w:t>
      </w:r>
      <w:r w:rsidRPr="0018797A">
        <w:rPr>
          <w:rFonts w:ascii="Menlo" w:hAnsi="Menlo" w:cs="Menlo"/>
          <w:sz w:val="22"/>
          <w:szCs w:val="22"/>
        </w:rPr>
        <w:t>2018/</w:t>
      </w:r>
      <w:proofErr w:type="spellStart"/>
      <w:r w:rsidRPr="0018797A">
        <w:rPr>
          <w:rFonts w:ascii="Menlo" w:hAnsi="Menlo" w:cs="Menlo"/>
          <w:sz w:val="22"/>
          <w:szCs w:val="22"/>
        </w:rPr>
        <w:t>ote</w:t>
      </w:r>
      <w:proofErr w:type="spellEnd"/>
      <w:r w:rsidRPr="0018797A">
        <w:rPr>
          <w:rFonts w:ascii="Menlo" w:hAnsi="Menlo" w:cs="Menlo"/>
          <w:sz w:val="22"/>
          <w:szCs w:val="22"/>
        </w:rPr>
        <w:t>{</w:t>
      </w:r>
      <w:r>
        <w:rPr>
          <w:rFonts w:ascii="Menlo" w:hAnsi="Menlo" w:cs="Menlo"/>
          <w:sz w:val="22"/>
          <w:szCs w:val="22"/>
        </w:rPr>
        <w:t>#</w:t>
      </w:r>
      <w:r w:rsidRPr="0018797A">
        <w:rPr>
          <w:rFonts w:ascii="Menlo" w:hAnsi="Menlo" w:cs="Menlo"/>
          <w:sz w:val="22"/>
          <w:szCs w:val="22"/>
        </w:rPr>
        <w:t>}/</w:t>
      </w:r>
      <w:r>
        <w:rPr>
          <w:rFonts w:ascii="Menlo" w:hAnsi="Menlo" w:cs="Menlo"/>
          <w:sz w:val="22"/>
          <w:szCs w:val="22"/>
        </w:rPr>
        <w:t>{root}/</w:t>
      </w:r>
    </w:p>
    <w:p w14:paraId="3C69B6DD" w14:textId="32655B95" w:rsidR="00AF7C1B" w:rsidRPr="008503E8" w:rsidRDefault="00AF7C1B" w:rsidP="00AF7C1B">
      <w:pPr>
        <w:pBdr>
          <w:bottom w:val="single" w:sz="6" w:space="1" w:color="auto"/>
        </w:pBdr>
        <w:spacing w:line="276" w:lineRule="auto"/>
        <w:rPr>
          <w:rFonts w:ascii="Calibri Light" w:hAnsi="Calibri Light"/>
        </w:rPr>
      </w:pPr>
    </w:p>
    <w:p w14:paraId="3E990C4F" w14:textId="75773134" w:rsidR="00AF7C1B" w:rsidRPr="008503E8" w:rsidRDefault="00B96FF6" w:rsidP="00AF7C1B">
      <w:pPr>
        <w:spacing w:line="276" w:lineRule="auto"/>
        <w:rPr>
          <w:rFonts w:ascii="Calibri Light" w:hAnsi="Calibri Light"/>
        </w:rPr>
      </w:pPr>
      <w:r w:rsidRPr="00A02FCE">
        <w:rPr>
          <w:rFonts w:ascii="Calibri Light" w:hAnsi="Calibri Light" w:cs="Menlo"/>
          <w:noProof/>
        </w:rPr>
        <w:drawing>
          <wp:anchor distT="0" distB="0" distL="114300" distR="114300" simplePos="0" relativeHeight="251716608" behindDoc="0" locked="0" layoutInCell="1" allowOverlap="1" wp14:anchorId="1DFB66FD" wp14:editId="26A88E07">
            <wp:simplePos x="0" y="0"/>
            <wp:positionH relativeFrom="column">
              <wp:posOffset>5880100</wp:posOffset>
            </wp:positionH>
            <wp:positionV relativeFrom="paragraph">
              <wp:posOffset>111760</wp:posOffset>
            </wp:positionV>
            <wp:extent cx="935355" cy="923925"/>
            <wp:effectExtent l="0" t="0" r="4445"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8-02-28 at 1.41.48 PM.png"/>
                    <pic:cNvPicPr/>
                  </pic:nvPicPr>
                  <pic:blipFill rotWithShape="1">
                    <a:blip r:embed="rId24">
                      <a:extLst>
                        <a:ext uri="{28A0092B-C50C-407E-A947-70E740481C1C}">
                          <a14:useLocalDpi xmlns:a14="http://schemas.microsoft.com/office/drawing/2010/main" val="0"/>
                        </a:ext>
                      </a:extLst>
                    </a:blip>
                    <a:srcRect l="25464" t="42451" r="24672" b="6211"/>
                    <a:stretch/>
                  </pic:blipFill>
                  <pic:spPr bwMode="auto">
                    <a:xfrm>
                      <a:off x="0" y="0"/>
                      <a:ext cx="935355" cy="9239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14D611C" w14:textId="3A9BB539" w:rsidR="00AF7C1B" w:rsidRDefault="00AF7C1B" w:rsidP="00A02FCE">
      <w:pPr>
        <w:pStyle w:val="ListParagraph"/>
        <w:numPr>
          <w:ilvl w:val="0"/>
          <w:numId w:val="2"/>
        </w:numPr>
        <w:spacing w:line="276" w:lineRule="auto"/>
        <w:ind w:left="720" w:hanging="360"/>
        <w:rPr>
          <w:rFonts w:ascii="Calibri" w:hAnsi="Calibri" w:cs="Times New Roman"/>
          <w:b/>
          <w:bCs/>
          <w:sz w:val="28"/>
        </w:rPr>
      </w:pPr>
      <w:bookmarkStart w:id="6" w:name="openingdhas"/>
      <w:r>
        <w:rPr>
          <w:rFonts w:ascii="Calibri" w:hAnsi="Calibri" w:cs="Times New Roman"/>
          <w:b/>
          <w:bCs/>
          <w:sz w:val="28"/>
        </w:rPr>
        <w:t>Opening</w:t>
      </w:r>
      <w:r w:rsidRPr="008503E8">
        <w:rPr>
          <w:rFonts w:ascii="Calibri" w:hAnsi="Calibri" w:cs="Times New Roman"/>
          <w:b/>
          <w:bCs/>
          <w:sz w:val="28"/>
        </w:rPr>
        <w:t xml:space="preserve"> DHAS</w:t>
      </w:r>
    </w:p>
    <w:p w14:paraId="4CE56134" w14:textId="5B401E6D" w:rsidR="00B96FF6" w:rsidRPr="00B96FF6" w:rsidRDefault="00B96FF6" w:rsidP="00B96FF6">
      <w:pPr>
        <w:spacing w:line="276" w:lineRule="auto"/>
        <w:ind w:left="360"/>
        <w:rPr>
          <w:rFonts w:ascii="Calibri" w:hAnsi="Calibri"/>
          <w:b/>
          <w:bCs/>
          <w:sz w:val="28"/>
        </w:rPr>
      </w:pPr>
    </w:p>
    <w:bookmarkEnd w:id="6"/>
    <w:p w14:paraId="1E5540E7" w14:textId="66E66812" w:rsidR="00CF5680" w:rsidRPr="00B96FF6" w:rsidRDefault="00A87AA8" w:rsidP="00B96FF6">
      <w:pPr>
        <w:pStyle w:val="ListParagraph"/>
        <w:numPr>
          <w:ilvl w:val="0"/>
          <w:numId w:val="6"/>
        </w:numPr>
        <w:spacing w:line="276" w:lineRule="auto"/>
        <w:rPr>
          <w:rFonts w:ascii="Calibri Light" w:hAnsi="Calibri Light" w:cs="Menlo"/>
        </w:rPr>
      </w:pPr>
      <w:r>
        <w:rPr>
          <w:rFonts w:ascii="Calibri Light" w:hAnsi="Calibri Light" w:cs="Times New Roman"/>
        </w:rPr>
        <w:t xml:space="preserve">Find the MATLAB icon on the dock and double click to open </w:t>
      </w:r>
      <w:r w:rsidR="00996A27">
        <w:rPr>
          <w:rFonts w:ascii="Calibri Light" w:hAnsi="Calibri Light" w:cs="Times New Roman"/>
        </w:rPr>
        <w:t xml:space="preserve">MATLAB (or press CMD + space </w:t>
      </w:r>
      <w:r w:rsidR="00CF5680">
        <w:rPr>
          <w:rFonts w:ascii="Calibri Light" w:hAnsi="Calibri Light" w:cs="Times New Roman"/>
        </w:rPr>
        <w:t>to open Spotlight and search for MATLAB)</w:t>
      </w:r>
    </w:p>
    <w:p w14:paraId="10E71A17" w14:textId="479014B0" w:rsidR="00CF5680" w:rsidRDefault="00CF5680" w:rsidP="00A87AA8">
      <w:pPr>
        <w:pStyle w:val="ListParagraph"/>
        <w:numPr>
          <w:ilvl w:val="0"/>
          <w:numId w:val="6"/>
        </w:numPr>
        <w:spacing w:line="276" w:lineRule="auto"/>
        <w:rPr>
          <w:rFonts w:ascii="Calibri Light" w:hAnsi="Calibri Light" w:cs="Menlo"/>
        </w:rPr>
      </w:pPr>
      <w:r>
        <w:rPr>
          <w:rFonts w:ascii="Calibri Light" w:hAnsi="Calibri Light" w:cs="Menlo"/>
        </w:rPr>
        <w:t xml:space="preserve">In the MATLAB interface, </w:t>
      </w:r>
      <w:r w:rsidR="00C4334A">
        <w:rPr>
          <w:rFonts w:ascii="Calibri Light" w:hAnsi="Calibri Light" w:cs="Menlo"/>
        </w:rPr>
        <w:t xml:space="preserve">if not already there, navigate </w:t>
      </w:r>
      <w:r>
        <w:rPr>
          <w:rFonts w:ascii="Calibri Light" w:hAnsi="Calibri Light" w:cs="Menlo"/>
        </w:rPr>
        <w:t xml:space="preserve">to the DHAS, version </w:t>
      </w:r>
      <w:r w:rsidR="00A37026">
        <w:rPr>
          <w:rFonts w:ascii="Calibri Light" w:hAnsi="Calibri Light" w:cs="Menlo"/>
        </w:rPr>
        <w:t>3.0</w:t>
      </w:r>
      <w:r>
        <w:rPr>
          <w:rFonts w:ascii="Calibri Light" w:hAnsi="Calibri Light" w:cs="Menlo"/>
        </w:rPr>
        <w:t xml:space="preserve"> directory</w:t>
      </w:r>
    </w:p>
    <w:p w14:paraId="5194676A" w14:textId="43B92C88" w:rsidR="00CF5680" w:rsidRPr="00A02FCE" w:rsidRDefault="00CF5680" w:rsidP="00A02FCE">
      <w:pPr>
        <w:pStyle w:val="ListParagraph"/>
        <w:spacing w:line="276" w:lineRule="auto"/>
        <w:ind w:left="1080"/>
        <w:rPr>
          <w:rFonts w:ascii="Menlo" w:hAnsi="Menlo" w:cs="Menlo"/>
          <w:sz w:val="22"/>
          <w:szCs w:val="22"/>
        </w:rPr>
      </w:pPr>
      <w:r w:rsidRPr="00A02FCE">
        <w:rPr>
          <w:rFonts w:ascii="Menlo" w:hAnsi="Menlo" w:cs="Menlo"/>
          <w:sz w:val="22"/>
          <w:szCs w:val="22"/>
        </w:rPr>
        <w:t xml:space="preserve">$ cd </w:t>
      </w:r>
      <w:r w:rsidR="00F63FE7">
        <w:rPr>
          <w:rFonts w:ascii="Menlo" w:hAnsi="Menlo" w:cs="Menlo"/>
          <w:sz w:val="22"/>
          <w:szCs w:val="22"/>
        </w:rPr>
        <w:t>/Users/</w:t>
      </w:r>
      <w:r w:rsidR="002E1F48">
        <w:rPr>
          <w:rFonts w:ascii="Menlo" w:hAnsi="Menlo" w:cs="Menlo"/>
          <w:sz w:val="22"/>
          <w:szCs w:val="22"/>
        </w:rPr>
        <w:t>&lt;username&gt;</w:t>
      </w:r>
      <w:r w:rsidR="00F63FE7">
        <w:rPr>
          <w:rFonts w:ascii="Menlo" w:hAnsi="Menlo" w:cs="Menlo"/>
          <w:sz w:val="22"/>
          <w:szCs w:val="22"/>
        </w:rPr>
        <w:t>/Documents/MATLAB/</w:t>
      </w:r>
      <w:proofErr w:type="spellStart"/>
      <w:r w:rsidRPr="00A02FCE">
        <w:rPr>
          <w:rFonts w:ascii="Menlo" w:hAnsi="Menlo" w:cs="Menlo"/>
          <w:sz w:val="22"/>
          <w:szCs w:val="22"/>
        </w:rPr>
        <w:t>dhas</w:t>
      </w:r>
      <w:proofErr w:type="spellEnd"/>
      <w:r w:rsidRPr="00A02FCE">
        <w:rPr>
          <w:rFonts w:ascii="Menlo" w:hAnsi="Menlo" w:cs="Menlo"/>
          <w:sz w:val="22"/>
          <w:szCs w:val="22"/>
        </w:rPr>
        <w:t>/</w:t>
      </w:r>
      <w:r w:rsidR="007E6E26">
        <w:rPr>
          <w:rFonts w:ascii="Menlo" w:hAnsi="Menlo" w:cs="Menlo"/>
          <w:sz w:val="22"/>
          <w:szCs w:val="22"/>
        </w:rPr>
        <w:t>v3.0/</w:t>
      </w:r>
      <w:r w:rsidR="00A37026" w:rsidRPr="007E6E26">
        <w:rPr>
          <w:rFonts w:ascii="Menlo" w:hAnsi="Menlo" w:cs="Menlo"/>
          <w:sz w:val="22"/>
          <w:szCs w:val="22"/>
        </w:rPr>
        <w:t>fitsdisp2_v3p0</w:t>
      </w:r>
      <w:r w:rsidR="00C27E68" w:rsidRPr="007E6E26">
        <w:rPr>
          <w:rFonts w:ascii="Menlo" w:hAnsi="Menlo" w:cs="Menlo"/>
          <w:sz w:val="22"/>
          <w:szCs w:val="22"/>
        </w:rPr>
        <w:t>/</w:t>
      </w:r>
    </w:p>
    <w:p w14:paraId="3D0D54E6" w14:textId="3B8ABA0A" w:rsidR="00CF5680" w:rsidRDefault="00817D4A">
      <w:pPr>
        <w:pStyle w:val="ListParagraph"/>
        <w:numPr>
          <w:ilvl w:val="0"/>
          <w:numId w:val="6"/>
        </w:numPr>
        <w:spacing w:line="276" w:lineRule="auto"/>
        <w:rPr>
          <w:rFonts w:ascii="Calibri Light" w:hAnsi="Calibri Light" w:cs="Menlo"/>
        </w:rPr>
      </w:pPr>
      <w:r>
        <w:rPr>
          <w:rFonts w:ascii="Calibri Light" w:hAnsi="Calibri Light" w:cs="Menlo"/>
        </w:rPr>
        <w:t>Start the DHAS GUI</w:t>
      </w:r>
      <w:r w:rsidR="00CF5680">
        <w:rPr>
          <w:rFonts w:ascii="Calibri Light" w:hAnsi="Calibri Light" w:cs="Menlo"/>
        </w:rPr>
        <w:t>:</w:t>
      </w:r>
    </w:p>
    <w:p w14:paraId="26042AAD" w14:textId="1DD3B84C" w:rsidR="00B02E36" w:rsidRPr="00A02FCE" w:rsidRDefault="00CF5680" w:rsidP="00A02FCE">
      <w:pPr>
        <w:pStyle w:val="ListParagraph"/>
        <w:spacing w:line="276" w:lineRule="auto"/>
        <w:ind w:left="1080"/>
        <w:rPr>
          <w:rFonts w:ascii="Menlo" w:hAnsi="Menlo" w:cs="Menlo"/>
          <w:sz w:val="22"/>
          <w:szCs w:val="22"/>
        </w:rPr>
      </w:pPr>
      <w:r w:rsidRPr="00A02FCE">
        <w:rPr>
          <w:rFonts w:ascii="Menlo" w:hAnsi="Menlo" w:cs="Menlo"/>
          <w:sz w:val="22"/>
          <w:szCs w:val="22"/>
        </w:rPr>
        <w:t>$ fitsdisp2</w:t>
      </w:r>
    </w:p>
    <w:p w14:paraId="42E8097C" w14:textId="77777777" w:rsidR="00AF7C1B" w:rsidRPr="008503E8" w:rsidRDefault="00AF7C1B" w:rsidP="00B02E36">
      <w:pPr>
        <w:pBdr>
          <w:bottom w:val="single" w:sz="6" w:space="1" w:color="auto"/>
        </w:pBdr>
        <w:spacing w:line="276" w:lineRule="auto"/>
        <w:rPr>
          <w:rFonts w:ascii="Calibri Light" w:hAnsi="Calibri Light"/>
        </w:rPr>
      </w:pPr>
    </w:p>
    <w:p w14:paraId="08E5F4E9" w14:textId="77777777" w:rsidR="003A17FA" w:rsidRPr="008503E8" w:rsidRDefault="003A17FA" w:rsidP="00B02E36">
      <w:pPr>
        <w:spacing w:line="276" w:lineRule="auto"/>
        <w:rPr>
          <w:rFonts w:ascii="Calibri Light" w:hAnsi="Calibri Light"/>
        </w:rPr>
      </w:pPr>
    </w:p>
    <w:p w14:paraId="598E1BED" w14:textId="0D1025A2" w:rsidR="008E08CF" w:rsidRPr="008503E8" w:rsidRDefault="008E08CF" w:rsidP="00B02E36">
      <w:pPr>
        <w:pStyle w:val="ListParagraph"/>
        <w:numPr>
          <w:ilvl w:val="0"/>
          <w:numId w:val="2"/>
        </w:numPr>
        <w:spacing w:line="276" w:lineRule="auto"/>
        <w:ind w:left="720" w:hanging="360"/>
        <w:rPr>
          <w:rFonts w:ascii="Calibri" w:hAnsi="Calibri" w:cs="Times New Roman"/>
          <w:b/>
          <w:bCs/>
          <w:sz w:val="28"/>
        </w:rPr>
      </w:pPr>
      <w:bookmarkStart w:id="7" w:name="testingindhas"/>
      <w:r w:rsidRPr="008503E8">
        <w:rPr>
          <w:rFonts w:ascii="Calibri" w:hAnsi="Calibri" w:cs="Times New Roman"/>
          <w:b/>
          <w:bCs/>
          <w:sz w:val="28"/>
        </w:rPr>
        <w:t xml:space="preserve">Testing </w:t>
      </w:r>
      <w:r w:rsidR="001548EC">
        <w:rPr>
          <w:rFonts w:ascii="Calibri" w:hAnsi="Calibri" w:cs="Times New Roman"/>
          <w:b/>
          <w:bCs/>
          <w:sz w:val="28"/>
        </w:rPr>
        <w:t>Selections</w:t>
      </w:r>
      <w:r w:rsidR="001548EC" w:rsidRPr="008503E8">
        <w:rPr>
          <w:rFonts w:ascii="Calibri" w:hAnsi="Calibri" w:cs="Times New Roman"/>
          <w:b/>
          <w:bCs/>
          <w:sz w:val="28"/>
        </w:rPr>
        <w:t xml:space="preserve"> </w:t>
      </w:r>
      <w:r w:rsidRPr="008503E8">
        <w:rPr>
          <w:rFonts w:ascii="Calibri" w:hAnsi="Calibri" w:cs="Times New Roman"/>
          <w:b/>
          <w:bCs/>
          <w:sz w:val="28"/>
        </w:rPr>
        <w:t>in DHAS</w:t>
      </w:r>
    </w:p>
    <w:bookmarkEnd w:id="7"/>
    <w:p w14:paraId="265AE744" w14:textId="77777777" w:rsidR="00CF5680" w:rsidRDefault="00CF5680" w:rsidP="00A02FCE">
      <w:pPr>
        <w:spacing w:line="276" w:lineRule="auto"/>
        <w:ind w:left="360"/>
        <w:rPr>
          <w:rFonts w:ascii="Calibri Light" w:hAnsi="Calibri Light"/>
        </w:rPr>
      </w:pPr>
    </w:p>
    <w:p w14:paraId="15AF5462" w14:textId="779D1857" w:rsidR="00CF5680" w:rsidRDefault="00A37026" w:rsidP="00A37026">
      <w:pPr>
        <w:keepNext/>
        <w:spacing w:line="276" w:lineRule="auto"/>
        <w:jc w:val="center"/>
      </w:pPr>
      <w:r>
        <w:rPr>
          <w:noProof/>
        </w:rPr>
        <w:drawing>
          <wp:inline distT="0" distB="0" distL="0" distR="0" wp14:anchorId="5136056A" wp14:editId="3E46E73E">
            <wp:extent cx="4151684" cy="4114800"/>
            <wp:effectExtent l="0" t="0" r="0" b="0"/>
            <wp:docPr id="5" name="Picture 5" descr="../../../../../Desktop/Screen%20Shot%202018-03-07%20at%204.3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8-03-07%20at%204.39.2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151684" cy="4114800"/>
                    </a:xfrm>
                    <a:prstGeom prst="rect">
                      <a:avLst/>
                    </a:prstGeom>
                    <a:noFill/>
                    <a:ln>
                      <a:noFill/>
                    </a:ln>
                  </pic:spPr>
                </pic:pic>
              </a:graphicData>
            </a:graphic>
          </wp:inline>
        </w:drawing>
      </w:r>
    </w:p>
    <w:p w14:paraId="269A50CB" w14:textId="4972AFEA" w:rsidR="00CF5680" w:rsidRPr="008503E8" w:rsidRDefault="00CF5680" w:rsidP="00A02FCE">
      <w:pPr>
        <w:pStyle w:val="Caption"/>
        <w:jc w:val="center"/>
        <w:rPr>
          <w:rFonts w:ascii="Calibri Light" w:hAnsi="Calibri Light" w:cs="Times New Roman"/>
        </w:rPr>
      </w:pPr>
      <w:r>
        <w:t xml:space="preserve">Figure </w:t>
      </w:r>
      <w:fldSimple w:instr=" SEQ Figure \* ARABIC ">
        <w:r w:rsidR="003D6F7D">
          <w:rPr>
            <w:noProof/>
          </w:rPr>
          <w:t>8</w:t>
        </w:r>
      </w:fldSimple>
      <w:r>
        <w:t>: DHAS GUI</w:t>
      </w:r>
    </w:p>
    <w:p w14:paraId="2BC2FB21" w14:textId="77777777" w:rsidR="00CF5680" w:rsidRPr="00A02FCE" w:rsidRDefault="00CF5680" w:rsidP="00A02FCE">
      <w:pPr>
        <w:rPr>
          <w:rFonts w:cs="Menlo"/>
        </w:rPr>
      </w:pPr>
    </w:p>
    <w:p w14:paraId="72AC868F" w14:textId="4C0E52FF" w:rsidR="00D80309" w:rsidRPr="008503E8" w:rsidRDefault="00D80309" w:rsidP="00A02FCE">
      <w:pPr>
        <w:pStyle w:val="ListParagraph"/>
        <w:numPr>
          <w:ilvl w:val="0"/>
          <w:numId w:val="20"/>
        </w:numPr>
        <w:spacing w:line="276" w:lineRule="auto"/>
        <w:rPr>
          <w:rFonts w:ascii="Calibri Light" w:hAnsi="Calibri Light" w:cs="Menlo"/>
        </w:rPr>
      </w:pPr>
      <w:r w:rsidRPr="008503E8">
        <w:rPr>
          <w:rFonts w:ascii="Calibri Light" w:hAnsi="Calibri Light" w:cs="Times New Roman"/>
        </w:rPr>
        <w:t xml:space="preserve">Load the </w:t>
      </w:r>
      <w:proofErr w:type="spellStart"/>
      <w:r w:rsidRPr="008503E8">
        <w:rPr>
          <w:rFonts w:ascii="Calibri Light" w:hAnsi="Calibri Light" w:cs="Times New Roman"/>
        </w:rPr>
        <w:t>IDstrips.fits</w:t>
      </w:r>
      <w:proofErr w:type="spellEnd"/>
      <w:r w:rsidRPr="008503E8">
        <w:rPr>
          <w:rFonts w:ascii="Calibri Light" w:hAnsi="Calibri Light" w:cs="Times New Roman"/>
        </w:rPr>
        <w:t xml:space="preserve"> file you just created:</w:t>
      </w:r>
    </w:p>
    <w:p w14:paraId="526ACB55" w14:textId="1412F5D4" w:rsidR="00A37026" w:rsidRPr="00A37026" w:rsidRDefault="00D80309" w:rsidP="00A37026">
      <w:pPr>
        <w:pStyle w:val="ListParagraph"/>
        <w:numPr>
          <w:ilvl w:val="1"/>
          <w:numId w:val="20"/>
        </w:numPr>
        <w:spacing w:line="276" w:lineRule="auto"/>
        <w:rPr>
          <w:rFonts w:ascii="Calibri Light" w:hAnsi="Calibri Light" w:cs="Menlo"/>
        </w:rPr>
      </w:pPr>
      <w:r w:rsidRPr="008503E8">
        <w:rPr>
          <w:rFonts w:ascii="Calibri Light" w:hAnsi="Calibri Light" w:cs="Times New Roman"/>
        </w:rPr>
        <w:t xml:space="preserve">Click the blue “Load </w:t>
      </w:r>
      <w:proofErr w:type="gramStart"/>
      <w:r w:rsidRPr="008503E8">
        <w:rPr>
          <w:rFonts w:ascii="Calibri Light" w:hAnsi="Calibri Light" w:cs="Times New Roman"/>
        </w:rPr>
        <w:t>Multiple .FITS</w:t>
      </w:r>
      <w:proofErr w:type="gramEnd"/>
      <w:r w:rsidRPr="008503E8">
        <w:rPr>
          <w:rFonts w:ascii="Calibri Light" w:hAnsi="Calibri Light" w:cs="Times New Roman"/>
        </w:rPr>
        <w:t xml:space="preserve"> Files” button</w:t>
      </w:r>
    </w:p>
    <w:p w14:paraId="4FE5B5E1" w14:textId="366D7CA4" w:rsidR="00EB1DB8" w:rsidRPr="008503E8" w:rsidRDefault="009F6DB4" w:rsidP="00EB1DB8">
      <w:pPr>
        <w:spacing w:line="276" w:lineRule="auto"/>
        <w:jc w:val="center"/>
        <w:rPr>
          <w:rFonts w:ascii="Calibri Light" w:hAnsi="Calibri Light" w:cs="Menlo"/>
        </w:rPr>
      </w:pPr>
      <w:r>
        <w:rPr>
          <w:rFonts w:ascii="Calibri Light" w:hAnsi="Calibri Light"/>
          <w:noProof/>
        </w:rPr>
        <w:lastRenderedPageBreak/>
        <mc:AlternateContent>
          <mc:Choice Requires="wps">
            <w:drawing>
              <wp:anchor distT="0" distB="0" distL="114300" distR="114300" simplePos="0" relativeHeight="251661312" behindDoc="0" locked="0" layoutInCell="1" allowOverlap="1" wp14:anchorId="495CAD83" wp14:editId="0941AACE">
                <wp:simplePos x="0" y="0"/>
                <wp:positionH relativeFrom="column">
                  <wp:posOffset>3599815</wp:posOffset>
                </wp:positionH>
                <wp:positionV relativeFrom="paragraph">
                  <wp:posOffset>1064260</wp:posOffset>
                </wp:positionV>
                <wp:extent cx="457200" cy="0"/>
                <wp:effectExtent l="0" t="127000" r="0" b="127000"/>
                <wp:wrapNone/>
                <wp:docPr id="12" name="Straight Arrow Connector 12"/>
                <wp:cNvGraphicFramePr/>
                <a:graphic xmlns:a="http://schemas.openxmlformats.org/drawingml/2006/main">
                  <a:graphicData uri="http://schemas.microsoft.com/office/word/2010/wordprocessingShape">
                    <wps:wsp>
                      <wps:cNvCnPr/>
                      <wps:spPr>
                        <a:xfrm flipH="1">
                          <a:off x="0" y="0"/>
                          <a:ext cx="457200" cy="0"/>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type w14:anchorId="6A9257F2" id="_x0000_t32" coordsize="21600,21600" o:spt="32" o:oned="t" path="m0,0l21600,21600e" filled="f">
                <v:path arrowok="t" fillok="f" o:connecttype="none"/>
                <o:lock v:ext="edit" shapetype="t"/>
              </v:shapetype>
              <v:shape id="Straight Arrow Connector 12" o:spid="_x0000_s1026" type="#_x0000_t32" style="position:absolute;margin-left:283.45pt;margin-top:83.8pt;width:36pt;height:0;flip:x;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" strokecolor="red" strokeweight="4.5pt">
                <v:stroke endarrow="block" joinstyle="miter"/>
              </v:shape>
            </w:pict>
          </mc:Fallback>
        </mc:AlternateContent>
      </w:r>
      <w:r w:rsidR="00A37026">
        <w:rPr>
          <w:rFonts w:ascii="Calibri Light" w:hAnsi="Calibri Light" w:cs="Menlo"/>
          <w:noProof/>
        </w:rPr>
        <w:drawing>
          <wp:inline distT="0" distB="0" distL="0" distR="0" wp14:anchorId="0512DD85" wp14:editId="29058FE2">
            <wp:extent cx="2152251" cy="1204903"/>
            <wp:effectExtent l="0" t="0" r="6985" b="0"/>
            <wp:docPr id="29" name="Picture 29" descr="../../../../../Desktop/Screen%20Shot%202018-03-07%20at%204.3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8-03-07%20at%204.39.5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184210" cy="1222795"/>
                    </a:xfrm>
                    <a:prstGeom prst="rect">
                      <a:avLst/>
                    </a:prstGeom>
                    <a:noFill/>
                    <a:ln>
                      <a:noFill/>
                    </a:ln>
                  </pic:spPr>
                </pic:pic>
              </a:graphicData>
            </a:graphic>
          </wp:inline>
        </w:drawing>
      </w:r>
    </w:p>
    <w:p w14:paraId="6C8B4189" w14:textId="6DAC29E5" w:rsidR="00D80309" w:rsidRPr="008503E8" w:rsidRDefault="00D80309" w:rsidP="00A02FCE">
      <w:pPr>
        <w:pStyle w:val="ListParagraph"/>
        <w:numPr>
          <w:ilvl w:val="1"/>
          <w:numId w:val="20"/>
        </w:numPr>
        <w:spacing w:line="276" w:lineRule="auto"/>
        <w:rPr>
          <w:rFonts w:ascii="Calibri Light" w:hAnsi="Calibri Light" w:cs="Menlo"/>
        </w:rPr>
      </w:pPr>
      <w:r w:rsidRPr="008503E8">
        <w:rPr>
          <w:rFonts w:ascii="Calibri Light" w:hAnsi="Calibri Light" w:cs="Menlo"/>
        </w:rPr>
        <w:t xml:space="preserve">Using the “Current Directory” drop-down menu (or by typing the path directly into the textbox), navigate to the </w:t>
      </w:r>
      <w:r w:rsidRPr="00A02FCE">
        <w:rPr>
          <w:rFonts w:ascii="Menlo" w:hAnsi="Menlo" w:cs="Menlo"/>
          <w:sz w:val="22"/>
          <w:szCs w:val="22"/>
        </w:rPr>
        <w:t>out/{root}</w:t>
      </w:r>
      <w:r w:rsidRPr="008503E8">
        <w:rPr>
          <w:rFonts w:ascii="Calibri Light" w:hAnsi="Calibri Light" w:cs="Menlo"/>
        </w:rPr>
        <w:t xml:space="preserve"> directory where the images have been saved. (In the above example, </w:t>
      </w:r>
      <w:r w:rsidR="002F0E38">
        <w:rPr>
          <w:rFonts w:ascii="Menlo" w:hAnsi="Menlo" w:cs="Menlo"/>
          <w:sz w:val="22"/>
          <w:szCs w:val="22"/>
        </w:rPr>
        <w:t>/Users</w:t>
      </w:r>
      <w:r w:rsidR="00D227FF">
        <w:rPr>
          <w:rFonts w:ascii="Menlo" w:hAnsi="Menlo" w:cs="Menlo"/>
          <w:sz w:val="22"/>
          <w:szCs w:val="22"/>
        </w:rPr>
        <w:t>/</w:t>
      </w:r>
      <w:r w:rsidR="002E1F48">
        <w:rPr>
          <w:rFonts w:ascii="Menlo" w:hAnsi="Menlo" w:cs="Menlo"/>
          <w:sz w:val="22"/>
          <w:szCs w:val="22"/>
        </w:rPr>
        <w:t>&lt;username&gt;</w:t>
      </w:r>
      <w:r w:rsidR="00212944" w:rsidRPr="00A02FCE">
        <w:rPr>
          <w:rFonts w:ascii="Menlo" w:hAnsi="Menlo" w:cs="Menlo"/>
          <w:sz w:val="22"/>
          <w:szCs w:val="22"/>
        </w:rPr>
        <w:t>/</w:t>
      </w:r>
      <w:proofErr w:type="spellStart"/>
      <w:r w:rsidRPr="00A02FCE">
        <w:rPr>
          <w:rFonts w:ascii="Menlo" w:hAnsi="Menlo" w:cs="Menlo"/>
          <w:sz w:val="22"/>
          <w:szCs w:val="22"/>
        </w:rPr>
        <w:t>WFSC</w:t>
      </w:r>
      <w:r w:rsidR="00C4334A">
        <w:rPr>
          <w:rFonts w:ascii="Menlo" w:hAnsi="Menlo" w:cs="Menlo"/>
          <w:sz w:val="22"/>
          <w:szCs w:val="22"/>
        </w:rPr>
        <w:t>_guiding</w:t>
      </w:r>
      <w:proofErr w:type="spellEnd"/>
      <w:r w:rsidRPr="00A02FCE">
        <w:rPr>
          <w:rFonts w:ascii="Menlo" w:hAnsi="Menlo" w:cs="Menlo"/>
          <w:sz w:val="22"/>
          <w:szCs w:val="22"/>
        </w:rPr>
        <w:t>/</w:t>
      </w:r>
      <w:r w:rsidR="006C783C">
        <w:rPr>
          <w:rFonts w:ascii="Menlo" w:hAnsi="Menlo" w:cs="Menlo"/>
          <w:sz w:val="22"/>
          <w:szCs w:val="22"/>
        </w:rPr>
        <w:t>WFR</w:t>
      </w:r>
      <w:r w:rsidR="002E1F48">
        <w:rPr>
          <w:rFonts w:ascii="Menlo" w:hAnsi="Menlo" w:cs="Menlo"/>
          <w:sz w:val="22"/>
          <w:szCs w:val="22"/>
        </w:rPr>
        <w:t>September</w:t>
      </w:r>
      <w:r w:rsidR="006C783C">
        <w:rPr>
          <w:rFonts w:ascii="Menlo" w:hAnsi="Menlo" w:cs="Menlo"/>
          <w:sz w:val="22"/>
          <w:szCs w:val="22"/>
        </w:rPr>
        <w:t>2018/</w:t>
      </w:r>
      <w:r w:rsidR="000E3E99">
        <w:rPr>
          <w:rFonts w:ascii="Menlo" w:hAnsi="Menlo" w:cs="Menlo"/>
          <w:sz w:val="22"/>
          <w:szCs w:val="22"/>
        </w:rPr>
        <w:t xml:space="preserve"> </w:t>
      </w:r>
      <w:proofErr w:type="spellStart"/>
      <w:r w:rsidR="006C783C">
        <w:rPr>
          <w:rFonts w:ascii="Menlo" w:hAnsi="Menlo" w:cs="Menlo"/>
          <w:sz w:val="22"/>
          <w:szCs w:val="22"/>
        </w:rPr>
        <w:t>ote</w:t>
      </w:r>
      <w:proofErr w:type="spellEnd"/>
      <w:r w:rsidR="006C783C">
        <w:rPr>
          <w:rFonts w:ascii="Menlo" w:hAnsi="Menlo" w:cs="Menlo"/>
          <w:sz w:val="22"/>
          <w:szCs w:val="22"/>
        </w:rPr>
        <w:t>{#}/out/</w:t>
      </w:r>
      <w:r w:rsidRPr="00A02FCE">
        <w:rPr>
          <w:rFonts w:ascii="Menlo" w:hAnsi="Menlo" w:cs="Menlo"/>
          <w:sz w:val="22"/>
          <w:szCs w:val="22"/>
        </w:rPr>
        <w:t>GA_obs1_WFR/</w:t>
      </w:r>
      <w:r w:rsidRPr="008503E8">
        <w:rPr>
          <w:rFonts w:ascii="Calibri Light" w:hAnsi="Calibri Light" w:cs="Menlo"/>
        </w:rPr>
        <w:t>)</w:t>
      </w:r>
    </w:p>
    <w:p w14:paraId="60CAD4B2" w14:textId="68CAF027" w:rsidR="00D80309" w:rsidRPr="008503E8" w:rsidRDefault="00D80309" w:rsidP="00A02FCE">
      <w:pPr>
        <w:pStyle w:val="ListParagraph"/>
        <w:numPr>
          <w:ilvl w:val="1"/>
          <w:numId w:val="20"/>
        </w:numPr>
        <w:spacing w:line="276" w:lineRule="auto"/>
        <w:rPr>
          <w:rFonts w:ascii="Calibri Light" w:hAnsi="Calibri Light" w:cs="Menlo"/>
        </w:rPr>
      </w:pPr>
      <w:r w:rsidRPr="008503E8">
        <w:rPr>
          <w:rFonts w:ascii="Calibri Light" w:hAnsi="Calibri Light" w:cs="Menlo"/>
        </w:rPr>
        <w:t>Go the “</w:t>
      </w:r>
      <w:proofErr w:type="spellStart"/>
      <w:r w:rsidRPr="008503E8">
        <w:rPr>
          <w:rFonts w:ascii="Calibri Light" w:hAnsi="Calibri Light" w:cs="Menlo"/>
        </w:rPr>
        <w:t>dhas</w:t>
      </w:r>
      <w:proofErr w:type="spellEnd"/>
      <w:r w:rsidRPr="008503E8">
        <w:rPr>
          <w:rFonts w:ascii="Calibri Light" w:hAnsi="Calibri Light" w:cs="Menlo"/>
        </w:rPr>
        <w:t xml:space="preserve">” subdirectory (In the above example, </w:t>
      </w:r>
      <w:r w:rsidR="00D227FF">
        <w:rPr>
          <w:rFonts w:ascii="Menlo" w:hAnsi="Menlo" w:cs="Menlo"/>
          <w:sz w:val="22"/>
          <w:szCs w:val="22"/>
        </w:rPr>
        <w:t>/Users/</w:t>
      </w:r>
      <w:r w:rsidR="002E1F48">
        <w:rPr>
          <w:rFonts w:ascii="Menlo" w:hAnsi="Menlo" w:cs="Menlo"/>
          <w:sz w:val="22"/>
          <w:szCs w:val="22"/>
        </w:rPr>
        <w:t>&lt;username&gt;</w:t>
      </w:r>
      <w:r w:rsidR="00D227FF" w:rsidRPr="005818C7" w:rsidDel="002F0E38">
        <w:rPr>
          <w:rFonts w:ascii="Menlo" w:hAnsi="Menlo" w:cs="Menlo"/>
          <w:sz w:val="22"/>
          <w:szCs w:val="22"/>
        </w:rPr>
        <w:t xml:space="preserve"> </w:t>
      </w:r>
      <w:r w:rsidR="00212944" w:rsidRPr="00A02FCE">
        <w:rPr>
          <w:rFonts w:ascii="Menlo" w:hAnsi="Menlo" w:cs="Menlo"/>
          <w:sz w:val="22"/>
          <w:szCs w:val="22"/>
        </w:rPr>
        <w:t>/</w:t>
      </w:r>
      <w:proofErr w:type="spellStart"/>
      <w:r w:rsidRPr="00A02FCE">
        <w:rPr>
          <w:rFonts w:ascii="Menlo" w:hAnsi="Menlo" w:cs="Menlo"/>
          <w:sz w:val="22"/>
          <w:szCs w:val="22"/>
        </w:rPr>
        <w:t>WFSC</w:t>
      </w:r>
      <w:r w:rsidR="00C4334A">
        <w:rPr>
          <w:rFonts w:ascii="Menlo" w:hAnsi="Menlo" w:cs="Menlo"/>
          <w:sz w:val="22"/>
          <w:szCs w:val="22"/>
        </w:rPr>
        <w:t>_guiding</w:t>
      </w:r>
      <w:proofErr w:type="spellEnd"/>
      <w:r w:rsidRPr="00A02FCE">
        <w:rPr>
          <w:rFonts w:ascii="Menlo" w:hAnsi="Menlo" w:cs="Menlo"/>
          <w:sz w:val="22"/>
          <w:szCs w:val="22"/>
        </w:rPr>
        <w:t>/</w:t>
      </w:r>
      <w:r w:rsidR="006C783C">
        <w:rPr>
          <w:rFonts w:ascii="Menlo" w:hAnsi="Menlo" w:cs="Menlo"/>
          <w:sz w:val="22"/>
          <w:szCs w:val="22"/>
        </w:rPr>
        <w:t>WFR</w:t>
      </w:r>
      <w:r w:rsidR="002E1F48">
        <w:rPr>
          <w:rFonts w:ascii="Menlo" w:hAnsi="Menlo" w:cs="Menlo"/>
          <w:sz w:val="22"/>
          <w:szCs w:val="22"/>
        </w:rPr>
        <w:t>September</w:t>
      </w:r>
      <w:r w:rsidR="006C783C">
        <w:rPr>
          <w:rFonts w:ascii="Menlo" w:hAnsi="Menlo" w:cs="Menlo"/>
          <w:sz w:val="22"/>
          <w:szCs w:val="22"/>
        </w:rPr>
        <w:t>2018/</w:t>
      </w:r>
      <w:proofErr w:type="spellStart"/>
      <w:r w:rsidR="006C783C">
        <w:rPr>
          <w:rFonts w:ascii="Menlo" w:hAnsi="Menlo" w:cs="Menlo"/>
          <w:sz w:val="22"/>
          <w:szCs w:val="22"/>
        </w:rPr>
        <w:t>ote</w:t>
      </w:r>
      <w:proofErr w:type="spellEnd"/>
      <w:r w:rsidR="006C783C">
        <w:rPr>
          <w:rFonts w:ascii="Menlo" w:hAnsi="Menlo" w:cs="Menlo"/>
          <w:sz w:val="22"/>
          <w:szCs w:val="22"/>
        </w:rPr>
        <w:t>{#}/out</w:t>
      </w:r>
      <w:r w:rsidRPr="00A02FCE">
        <w:rPr>
          <w:rFonts w:ascii="Menlo" w:hAnsi="Menlo" w:cs="Menlo"/>
          <w:sz w:val="22"/>
          <w:szCs w:val="22"/>
        </w:rPr>
        <w:t>/GA_obs1_WFR/</w:t>
      </w:r>
      <w:proofErr w:type="spellStart"/>
      <w:r w:rsidRPr="00A02FCE">
        <w:rPr>
          <w:rFonts w:ascii="Menlo" w:hAnsi="Menlo" w:cs="Menlo"/>
          <w:sz w:val="22"/>
          <w:szCs w:val="22"/>
        </w:rPr>
        <w:t>dhas</w:t>
      </w:r>
      <w:proofErr w:type="spellEnd"/>
      <w:r w:rsidRPr="00A02FCE">
        <w:rPr>
          <w:rFonts w:ascii="Menlo" w:hAnsi="Menlo" w:cs="Menlo"/>
          <w:sz w:val="22"/>
          <w:szCs w:val="22"/>
        </w:rPr>
        <w:t>/</w:t>
      </w:r>
      <w:r w:rsidRPr="008503E8">
        <w:rPr>
          <w:rFonts w:ascii="Calibri Light" w:hAnsi="Calibri Light" w:cs="Menlo"/>
        </w:rPr>
        <w:t>)</w:t>
      </w:r>
    </w:p>
    <w:p w14:paraId="17D5DA9F" w14:textId="6276C56F" w:rsidR="00D80309" w:rsidRPr="008503E8" w:rsidRDefault="00D80309" w:rsidP="00A02FCE">
      <w:pPr>
        <w:pStyle w:val="ListParagraph"/>
        <w:numPr>
          <w:ilvl w:val="1"/>
          <w:numId w:val="20"/>
        </w:numPr>
        <w:spacing w:line="276" w:lineRule="auto"/>
        <w:rPr>
          <w:rFonts w:ascii="Calibri Light" w:hAnsi="Calibri Light" w:cs="Menlo"/>
        </w:rPr>
      </w:pPr>
      <w:r w:rsidRPr="008503E8">
        <w:rPr>
          <w:rFonts w:ascii="Calibri Light" w:hAnsi="Calibri Light" w:cs="Menlo"/>
        </w:rPr>
        <w:t>Check the “Show All Files” box</w:t>
      </w:r>
    </w:p>
    <w:p w14:paraId="25DF2958" w14:textId="7B93F5E1" w:rsidR="00D80309" w:rsidRPr="008503E8" w:rsidRDefault="00D80309" w:rsidP="00A02FCE">
      <w:pPr>
        <w:pStyle w:val="ListParagraph"/>
        <w:numPr>
          <w:ilvl w:val="1"/>
          <w:numId w:val="20"/>
        </w:numPr>
        <w:spacing w:line="276" w:lineRule="auto"/>
        <w:rPr>
          <w:rFonts w:ascii="Calibri Light" w:hAnsi="Calibri Light" w:cs="Menlo"/>
        </w:rPr>
      </w:pPr>
      <w:r w:rsidRPr="008503E8">
        <w:rPr>
          <w:rFonts w:ascii="Calibri Light" w:hAnsi="Calibri Light" w:cs="Menlo"/>
        </w:rPr>
        <w:t xml:space="preserve">Select the </w:t>
      </w:r>
      <w:proofErr w:type="spellStart"/>
      <w:r w:rsidRPr="008503E8">
        <w:rPr>
          <w:rFonts w:ascii="Calibri Light" w:hAnsi="Calibri Light" w:cs="Menlo"/>
        </w:rPr>
        <w:t>IDstrips.FITS</w:t>
      </w:r>
      <w:proofErr w:type="spellEnd"/>
      <w:r w:rsidRPr="008503E8">
        <w:rPr>
          <w:rFonts w:ascii="Calibri Light" w:hAnsi="Calibri Light" w:cs="Menlo"/>
        </w:rPr>
        <w:t xml:space="preserve"> file (In the above example, GA_obs1_WFR_G1_IDstrips.fits)</w:t>
      </w:r>
    </w:p>
    <w:p w14:paraId="764CA78E" w14:textId="0579DAF5" w:rsidR="00D80309" w:rsidRPr="008503E8" w:rsidRDefault="00D80309" w:rsidP="00A02FCE">
      <w:pPr>
        <w:pStyle w:val="ListParagraph"/>
        <w:numPr>
          <w:ilvl w:val="1"/>
          <w:numId w:val="20"/>
        </w:numPr>
        <w:spacing w:line="276" w:lineRule="auto"/>
        <w:rPr>
          <w:rFonts w:ascii="Calibri Light" w:hAnsi="Calibri Light" w:cs="Menlo"/>
        </w:rPr>
      </w:pPr>
      <w:r w:rsidRPr="008503E8">
        <w:rPr>
          <w:rFonts w:ascii="Calibri Light" w:hAnsi="Calibri Light" w:cs="Menlo"/>
        </w:rPr>
        <w:t xml:space="preserve">Click “Add </w:t>
      </w:r>
      <w:r w:rsidRPr="008503E8">
        <w:rPr>
          <w:rFonts w:ascii="Calibri Light" w:eastAsia="Calibri" w:hAnsi="Calibri Light" w:cs="Calibri"/>
        </w:rPr>
        <w:t>→</w:t>
      </w:r>
      <w:r w:rsidRPr="008503E8">
        <w:rPr>
          <w:rFonts w:ascii="Calibri Light" w:hAnsi="Calibri Light" w:cs="Menlo"/>
        </w:rPr>
        <w:t>”</w:t>
      </w:r>
    </w:p>
    <w:p w14:paraId="2ED19ECE" w14:textId="44D9850C" w:rsidR="00D80309" w:rsidRPr="008503E8" w:rsidRDefault="00D80309" w:rsidP="00A02FCE">
      <w:pPr>
        <w:pStyle w:val="ListParagraph"/>
        <w:numPr>
          <w:ilvl w:val="1"/>
          <w:numId w:val="20"/>
        </w:numPr>
        <w:spacing w:line="276" w:lineRule="auto"/>
        <w:rPr>
          <w:rFonts w:ascii="Calibri Light" w:hAnsi="Calibri Light" w:cs="Menlo"/>
        </w:rPr>
      </w:pPr>
      <w:r w:rsidRPr="008503E8">
        <w:rPr>
          <w:rFonts w:ascii="Calibri Light" w:hAnsi="Calibri Light" w:cs="Menlo"/>
        </w:rPr>
        <w:t>Click “Done”</w:t>
      </w:r>
    </w:p>
    <w:p w14:paraId="0E85383E" w14:textId="1F56F48B" w:rsidR="00165428" w:rsidRPr="008503E8" w:rsidRDefault="00165428" w:rsidP="00A02FCE">
      <w:pPr>
        <w:pStyle w:val="ListParagraph"/>
        <w:numPr>
          <w:ilvl w:val="0"/>
          <w:numId w:val="20"/>
        </w:numPr>
        <w:spacing w:line="276" w:lineRule="auto"/>
        <w:rPr>
          <w:rFonts w:ascii="Calibri Light" w:hAnsi="Calibri Light" w:cs="Menlo"/>
        </w:rPr>
      </w:pPr>
      <w:r w:rsidRPr="008503E8">
        <w:rPr>
          <w:rFonts w:ascii="Calibri Light" w:hAnsi="Calibri Light" w:cs="Menlo"/>
        </w:rPr>
        <w:t>Run the ID simulator</w:t>
      </w:r>
    </w:p>
    <w:p w14:paraId="2B21AF3E" w14:textId="7AF686A7" w:rsidR="00563DE3" w:rsidRDefault="00563DE3" w:rsidP="00A02FCE">
      <w:pPr>
        <w:pStyle w:val="ListParagraph"/>
        <w:numPr>
          <w:ilvl w:val="1"/>
          <w:numId w:val="20"/>
        </w:numPr>
        <w:spacing w:line="276" w:lineRule="auto"/>
        <w:rPr>
          <w:rFonts w:ascii="Calibri Light" w:hAnsi="Calibri Light" w:cs="Menlo"/>
        </w:rPr>
      </w:pPr>
      <w:r>
        <w:rPr>
          <w:rFonts w:ascii="Calibri Light" w:hAnsi="Calibri Light" w:cs="Menlo"/>
        </w:rPr>
        <w:t>Click the corresponding G1 or G2 button depending on if this is a guider 1 vs. guider 2 image at the top of the page</w:t>
      </w:r>
    </w:p>
    <w:p w14:paraId="12D85C43" w14:textId="044BF3A5" w:rsidR="00563DE3" w:rsidRPr="00563DE3" w:rsidRDefault="00563DE3" w:rsidP="00563DE3">
      <w:pPr>
        <w:pStyle w:val="ListParagraph"/>
        <w:spacing w:line="276" w:lineRule="auto"/>
        <w:ind w:left="1800"/>
        <w:rPr>
          <w:rFonts w:ascii="Calibri Light" w:hAnsi="Calibri Light" w:cs="Menlo"/>
        </w:rPr>
      </w:pPr>
      <w:r>
        <w:rPr>
          <w:rFonts w:ascii="Calibri Light" w:hAnsi="Calibri Light"/>
          <w:noProof/>
        </w:rPr>
        <mc:AlternateContent>
          <mc:Choice Requires="wps">
            <w:drawing>
              <wp:anchor distT="0" distB="0" distL="114300" distR="114300" simplePos="0" relativeHeight="251665408" behindDoc="0" locked="0" layoutInCell="1" allowOverlap="1" wp14:anchorId="041DA476" wp14:editId="112368B1">
                <wp:simplePos x="0" y="0"/>
                <wp:positionH relativeFrom="column">
                  <wp:posOffset>4052097</wp:posOffset>
                </wp:positionH>
                <wp:positionV relativeFrom="paragraph">
                  <wp:posOffset>212090</wp:posOffset>
                </wp:positionV>
                <wp:extent cx="457200" cy="0"/>
                <wp:effectExtent l="0" t="127000" r="0" b="127000"/>
                <wp:wrapNone/>
                <wp:docPr id="27" name="Straight Arrow Connector 27"/>
                <wp:cNvGraphicFramePr/>
                <a:graphic xmlns:a="http://schemas.openxmlformats.org/drawingml/2006/main">
                  <a:graphicData uri="http://schemas.microsoft.com/office/word/2010/wordprocessingShape">
                    <wps:wsp>
                      <wps:cNvCnPr/>
                      <wps:spPr>
                        <a:xfrm flipH="1" flipV="1">
                          <a:off x="0" y="0"/>
                          <a:ext cx="457200" cy="0"/>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F7AFAD" id="Straight Arrow Connector 27" o:spid="_x0000_s1026" type="#_x0000_t32" style="position:absolute;margin-left:319.05pt;margin-top:16.7pt;width:36pt;height:0;flip:x 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" strokecolor="red" strokeweight="4.5pt">
                <v:stroke endarrow="block" joinstyle="miter"/>
              </v:shape>
            </w:pict>
          </mc:Fallback>
        </mc:AlternateContent>
      </w:r>
      <w:r>
        <w:rPr>
          <w:rFonts w:ascii="Calibri Light" w:hAnsi="Calibri Light" w:cs="Menlo"/>
        </w:rPr>
        <w:t xml:space="preserve">                  </w:t>
      </w:r>
      <w:r w:rsidRPr="008503E8">
        <w:rPr>
          <w:noProof/>
        </w:rPr>
        <w:drawing>
          <wp:inline distT="0" distB="0" distL="0" distR="0" wp14:anchorId="01E0DF38" wp14:editId="2AE00BFC">
            <wp:extent cx="2437558" cy="677804"/>
            <wp:effectExtent l="0" t="0" r="1270" b="8255"/>
            <wp:docPr id="1" name="Picture 1" descr="../../Desktop/Screen%20Shot%202018-02-27%20at%2012.14.5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8-02-27%20at%2012.14.55%20PM.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459939" cy="684027"/>
                    </a:xfrm>
                    <a:prstGeom prst="rect">
                      <a:avLst/>
                    </a:prstGeom>
                    <a:noFill/>
                    <a:ln>
                      <a:noFill/>
                    </a:ln>
                  </pic:spPr>
                </pic:pic>
              </a:graphicData>
            </a:graphic>
          </wp:inline>
        </w:drawing>
      </w:r>
    </w:p>
    <w:p w14:paraId="4235A710" w14:textId="4E288A3C" w:rsidR="00165428" w:rsidRPr="008503E8" w:rsidRDefault="00165428" w:rsidP="00A02FCE">
      <w:pPr>
        <w:pStyle w:val="ListParagraph"/>
        <w:numPr>
          <w:ilvl w:val="1"/>
          <w:numId w:val="20"/>
        </w:numPr>
        <w:spacing w:line="276" w:lineRule="auto"/>
        <w:rPr>
          <w:rFonts w:ascii="Calibri Light" w:hAnsi="Calibri Light" w:cs="Menlo"/>
        </w:rPr>
      </w:pPr>
      <w:r w:rsidRPr="008503E8">
        <w:rPr>
          <w:rFonts w:ascii="Calibri Light" w:hAnsi="Calibri Light" w:cs="Menlo"/>
        </w:rPr>
        <w:t>Click the small pink “ID-sim” button at the top of the page</w:t>
      </w:r>
    </w:p>
    <w:p w14:paraId="6AE3C7AC" w14:textId="73FC21B7" w:rsidR="00EB1DB8" w:rsidRPr="008503E8" w:rsidRDefault="009F6DB4" w:rsidP="00EB1DB8">
      <w:pPr>
        <w:spacing w:line="276" w:lineRule="auto"/>
        <w:jc w:val="center"/>
        <w:rPr>
          <w:rFonts w:ascii="Calibri Light" w:hAnsi="Calibri Light" w:cs="Menlo"/>
        </w:rPr>
      </w:pPr>
      <w:r>
        <w:rPr>
          <w:rFonts w:ascii="Calibri Light" w:hAnsi="Calibri Light"/>
          <w:noProof/>
        </w:rPr>
        <mc:AlternateContent>
          <mc:Choice Requires="wps">
            <w:drawing>
              <wp:anchor distT="0" distB="0" distL="114300" distR="114300" simplePos="0" relativeHeight="251663360" behindDoc="0" locked="0" layoutInCell="1" allowOverlap="1" wp14:anchorId="7A655172" wp14:editId="79AB69E2">
                <wp:simplePos x="0" y="0"/>
                <wp:positionH relativeFrom="column">
                  <wp:posOffset>1461135</wp:posOffset>
                </wp:positionH>
                <wp:positionV relativeFrom="paragraph">
                  <wp:posOffset>459149</wp:posOffset>
                </wp:positionV>
                <wp:extent cx="457200" cy="0"/>
                <wp:effectExtent l="0" t="127000" r="0" b="127000"/>
                <wp:wrapNone/>
                <wp:docPr id="13" name="Straight Arrow Connector 13"/>
                <wp:cNvGraphicFramePr/>
                <a:graphic xmlns:a="http://schemas.openxmlformats.org/drawingml/2006/main">
                  <a:graphicData uri="http://schemas.microsoft.com/office/word/2010/wordprocessingShape">
                    <wps:wsp>
                      <wps:cNvCnPr/>
                      <wps:spPr>
                        <a:xfrm>
                          <a:off x="0" y="0"/>
                          <a:ext cx="457200" cy="0"/>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D81DE9" id="Straight Arrow Connector 13" o:spid="_x0000_s1026" type="#_x0000_t32" style="position:absolute;margin-left:115.05pt;margin-top:36.15pt;width:36pt;height:0;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" strokecolor="red" strokeweight="4.5pt">
                <v:stroke endarrow="block" joinstyle="miter"/>
              </v:shape>
            </w:pict>
          </mc:Fallback>
        </mc:AlternateContent>
      </w:r>
      <w:r w:rsidR="00EB1DB8" w:rsidRPr="008503E8">
        <w:rPr>
          <w:rFonts w:ascii="Calibri Light" w:hAnsi="Calibri Light"/>
          <w:noProof/>
        </w:rPr>
        <w:drawing>
          <wp:inline distT="0" distB="0" distL="0" distR="0" wp14:anchorId="47721522" wp14:editId="5BCD5B7D">
            <wp:extent cx="2437558" cy="677804"/>
            <wp:effectExtent l="0" t="0" r="1270" b="8255"/>
            <wp:docPr id="8" name="Picture 8" descr="../../Desktop/Screen%20Shot%202018-02-27%20at%2012.14.5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8-02-27%20at%2012.14.55%20PM.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459939" cy="684027"/>
                    </a:xfrm>
                    <a:prstGeom prst="rect">
                      <a:avLst/>
                    </a:prstGeom>
                    <a:noFill/>
                    <a:ln>
                      <a:noFill/>
                    </a:ln>
                  </pic:spPr>
                </pic:pic>
              </a:graphicData>
            </a:graphic>
          </wp:inline>
        </w:drawing>
      </w:r>
    </w:p>
    <w:p w14:paraId="35D1D3D5" w14:textId="59F6D56C" w:rsidR="00165428" w:rsidRPr="008503E8" w:rsidRDefault="00525C8C" w:rsidP="00A02FCE">
      <w:pPr>
        <w:pStyle w:val="ListParagraph"/>
        <w:numPr>
          <w:ilvl w:val="1"/>
          <w:numId w:val="20"/>
        </w:numPr>
        <w:spacing w:line="276" w:lineRule="auto"/>
        <w:rPr>
          <w:rFonts w:ascii="Calibri Light" w:hAnsi="Calibri Light" w:cs="Menlo"/>
        </w:rPr>
      </w:pPr>
      <w:r>
        <w:rPr>
          <w:rFonts w:ascii="Calibri Light" w:hAnsi="Calibri Light" w:cs="Menlo"/>
        </w:rPr>
        <w:t xml:space="preserve">A finder window will appear with the expectation that the user will choose the </w:t>
      </w:r>
      <w:proofErr w:type="gramStart"/>
      <w:r>
        <w:rPr>
          <w:rFonts w:ascii="Calibri Light" w:hAnsi="Calibri Light" w:cs="Menlo"/>
        </w:rPr>
        <w:t>appropriate .</w:t>
      </w:r>
      <w:proofErr w:type="spellStart"/>
      <w:r>
        <w:rPr>
          <w:rFonts w:ascii="Calibri Light" w:hAnsi="Calibri Light" w:cs="Menlo"/>
        </w:rPr>
        <w:t>prc</w:t>
      </w:r>
      <w:proofErr w:type="spellEnd"/>
      <w:proofErr w:type="gramEnd"/>
      <w:r>
        <w:rPr>
          <w:rFonts w:ascii="Calibri Light" w:hAnsi="Calibri Light" w:cs="Menlo"/>
        </w:rPr>
        <w:t xml:space="preserve"> file (no text indicates this). For this step (ID)</w:t>
      </w:r>
      <w:r w:rsidR="00665103">
        <w:rPr>
          <w:rFonts w:ascii="Calibri Light" w:hAnsi="Calibri Light" w:cs="Menlo"/>
        </w:rPr>
        <w:t xml:space="preserve"> </w:t>
      </w:r>
      <w:r>
        <w:rPr>
          <w:rFonts w:ascii="Calibri Light" w:hAnsi="Calibri Light" w:cs="Menlo"/>
        </w:rPr>
        <w:t>o</w:t>
      </w:r>
      <w:r w:rsidR="00165428" w:rsidRPr="008503E8">
        <w:rPr>
          <w:rFonts w:ascii="Calibri Light" w:hAnsi="Calibri Light" w:cs="Menlo"/>
        </w:rPr>
        <w:t xml:space="preserve">pen the </w:t>
      </w:r>
      <w:proofErr w:type="spellStart"/>
      <w:r w:rsidR="00165428" w:rsidRPr="008503E8">
        <w:rPr>
          <w:rFonts w:ascii="Calibri Light" w:hAnsi="Calibri Light" w:cs="Menlo"/>
        </w:rPr>
        <w:t>ID.prc</w:t>
      </w:r>
      <w:proofErr w:type="spellEnd"/>
      <w:r w:rsidR="00165428" w:rsidRPr="008503E8">
        <w:rPr>
          <w:rFonts w:ascii="Calibri Light" w:hAnsi="Calibri Light" w:cs="Menlo"/>
        </w:rPr>
        <w:t xml:space="preserve"> file corresponding to the </w:t>
      </w:r>
      <w:proofErr w:type="spellStart"/>
      <w:r w:rsidR="00165428" w:rsidRPr="008503E8">
        <w:rPr>
          <w:rFonts w:ascii="Calibri Light" w:hAnsi="Calibri Light" w:cs="Menlo"/>
        </w:rPr>
        <w:t>IDstrips.fits</w:t>
      </w:r>
      <w:proofErr w:type="spellEnd"/>
      <w:r w:rsidR="00165428" w:rsidRPr="008503E8">
        <w:rPr>
          <w:rFonts w:ascii="Calibri Light" w:hAnsi="Calibri Light" w:cs="Menlo"/>
        </w:rPr>
        <w:t xml:space="preserve"> </w:t>
      </w:r>
      <w:r>
        <w:rPr>
          <w:rFonts w:ascii="Calibri Light" w:hAnsi="Calibri Light" w:cs="Menlo"/>
        </w:rPr>
        <w:t xml:space="preserve">file that </w:t>
      </w:r>
      <w:r w:rsidR="00165428" w:rsidRPr="008503E8">
        <w:rPr>
          <w:rFonts w:ascii="Calibri Light" w:hAnsi="Calibri Light" w:cs="Menlo"/>
        </w:rPr>
        <w:t>you selected (</w:t>
      </w:r>
      <w:r>
        <w:rPr>
          <w:rFonts w:ascii="Calibri Light" w:hAnsi="Calibri Light" w:cs="Menlo"/>
        </w:rPr>
        <w:t>i</w:t>
      </w:r>
      <w:r w:rsidR="00165428" w:rsidRPr="008503E8">
        <w:rPr>
          <w:rFonts w:ascii="Calibri Light" w:hAnsi="Calibri Light" w:cs="Menlo"/>
        </w:rPr>
        <w:t>n the above example, GA_obs1_WFR_G1_ID.prc)</w:t>
      </w:r>
    </w:p>
    <w:p w14:paraId="5706C819" w14:textId="77777777" w:rsidR="00355410" w:rsidRDefault="00165428" w:rsidP="00A02FCE">
      <w:pPr>
        <w:pStyle w:val="ListParagraph"/>
        <w:numPr>
          <w:ilvl w:val="1"/>
          <w:numId w:val="20"/>
        </w:numPr>
        <w:spacing w:line="276" w:lineRule="auto"/>
        <w:rPr>
          <w:rFonts w:ascii="Calibri Light" w:hAnsi="Calibri Light" w:cs="Menlo"/>
        </w:rPr>
      </w:pPr>
      <w:r w:rsidRPr="008503E8">
        <w:rPr>
          <w:rFonts w:ascii="Calibri Light" w:hAnsi="Calibri Light" w:cs="Menlo"/>
        </w:rPr>
        <w:t xml:space="preserve">When the </w:t>
      </w:r>
      <w:proofErr w:type="spellStart"/>
      <w:r w:rsidRPr="008503E8">
        <w:rPr>
          <w:rFonts w:ascii="Calibri Light" w:hAnsi="Calibri Light" w:cs="Menlo"/>
        </w:rPr>
        <w:t>star_c</w:t>
      </w:r>
      <w:r w:rsidR="00355410">
        <w:rPr>
          <w:rFonts w:ascii="Calibri Light" w:hAnsi="Calibri Light" w:cs="Menlo"/>
        </w:rPr>
        <w:t>atalog_page</w:t>
      </w:r>
      <w:proofErr w:type="spellEnd"/>
      <w:r w:rsidR="00355410">
        <w:rPr>
          <w:rFonts w:ascii="Calibri Light" w:hAnsi="Calibri Light" w:cs="Menlo"/>
        </w:rPr>
        <w:t xml:space="preserve"> dialog box appears:</w:t>
      </w:r>
    </w:p>
    <w:p w14:paraId="3704F1D5" w14:textId="485E9BAD" w:rsidR="00355410" w:rsidRDefault="00355410" w:rsidP="00355410">
      <w:pPr>
        <w:pStyle w:val="ListParagraph"/>
        <w:numPr>
          <w:ilvl w:val="2"/>
          <w:numId w:val="20"/>
        </w:numPr>
        <w:spacing w:line="276" w:lineRule="auto"/>
        <w:rPr>
          <w:rFonts w:ascii="Calibri Light" w:hAnsi="Calibri Light" w:cs="Menlo"/>
        </w:rPr>
      </w:pPr>
      <w:r>
        <w:rPr>
          <w:rFonts w:ascii="Calibri Light" w:hAnsi="Calibri Light" w:cs="Menlo"/>
        </w:rPr>
        <w:t>Set the Row and Column values to be 12 and 0</w:t>
      </w:r>
      <w:r w:rsidR="00A11A91">
        <w:rPr>
          <w:rFonts w:ascii="Calibri Light" w:hAnsi="Calibri Light" w:cs="Menlo"/>
        </w:rPr>
        <w:t xml:space="preserve"> (in the bottom left corner of the window)</w:t>
      </w:r>
      <w:r>
        <w:rPr>
          <w:rFonts w:ascii="Calibri Light" w:hAnsi="Calibri Light" w:cs="Menlo"/>
        </w:rPr>
        <w:t>, respectively (the X-Angle and Y-Angle values will automatically change to reflect this):</w:t>
      </w:r>
    </w:p>
    <w:p w14:paraId="53BE549D" w14:textId="7423BB91" w:rsidR="00355410" w:rsidRPr="00355410" w:rsidRDefault="00355410" w:rsidP="00355410">
      <w:pPr>
        <w:spacing w:line="276" w:lineRule="auto"/>
        <w:jc w:val="center"/>
        <w:rPr>
          <w:rFonts w:ascii="Calibri Light" w:hAnsi="Calibri Light" w:cs="Menlo"/>
        </w:rPr>
      </w:pPr>
      <w:r>
        <w:rPr>
          <w:rFonts w:ascii="Calibri Light" w:hAnsi="Calibri Light" w:cs="Menlo"/>
          <w:noProof/>
        </w:rPr>
        <w:drawing>
          <wp:inline distT="0" distB="0" distL="0" distR="0" wp14:anchorId="1A7CC361" wp14:editId="65D8EAFE">
            <wp:extent cx="2751219" cy="707621"/>
            <wp:effectExtent l="0" t="0" r="0" b="3810"/>
            <wp:docPr id="30" name="Picture 30" descr="../../../../../Desktop/Screen%20Shot%202018-03-07%20at%204.4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8-03-07%20at%204.43.3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800768" cy="720365"/>
                    </a:xfrm>
                    <a:prstGeom prst="rect">
                      <a:avLst/>
                    </a:prstGeom>
                    <a:noFill/>
                    <a:ln>
                      <a:noFill/>
                    </a:ln>
                  </pic:spPr>
                </pic:pic>
              </a:graphicData>
            </a:graphic>
          </wp:inline>
        </w:drawing>
      </w:r>
    </w:p>
    <w:p w14:paraId="2566A874" w14:textId="3F7CEFB6" w:rsidR="00355410" w:rsidRDefault="00355410" w:rsidP="00355410">
      <w:pPr>
        <w:pStyle w:val="ListParagraph"/>
        <w:numPr>
          <w:ilvl w:val="2"/>
          <w:numId w:val="20"/>
        </w:numPr>
        <w:spacing w:line="276" w:lineRule="auto"/>
        <w:rPr>
          <w:rFonts w:ascii="Calibri Light" w:hAnsi="Calibri Light" w:cs="Menlo"/>
        </w:rPr>
      </w:pPr>
      <w:r>
        <w:rPr>
          <w:rFonts w:ascii="Calibri Light" w:hAnsi="Calibri Light" w:cs="Menlo"/>
        </w:rPr>
        <w:t>If you want to</w:t>
      </w:r>
      <w:r w:rsidRPr="008503E8">
        <w:rPr>
          <w:rFonts w:ascii="Calibri Light" w:hAnsi="Calibri Light" w:cs="Menlo"/>
        </w:rPr>
        <w:t xml:space="preserve"> alter your gu</w:t>
      </w:r>
      <w:r>
        <w:rPr>
          <w:rFonts w:ascii="Calibri Light" w:hAnsi="Calibri Light" w:cs="Menlo"/>
        </w:rPr>
        <w:t>ide &amp; reference star selections, do so here by toggling the “GS” (guide star) and “RS” (reference star) buttons</w:t>
      </w:r>
    </w:p>
    <w:p w14:paraId="74671774" w14:textId="22BC1B0E" w:rsidR="00165428" w:rsidRPr="008503E8" w:rsidRDefault="00355410" w:rsidP="00355410">
      <w:pPr>
        <w:pStyle w:val="ListParagraph"/>
        <w:numPr>
          <w:ilvl w:val="2"/>
          <w:numId w:val="20"/>
        </w:numPr>
        <w:spacing w:line="276" w:lineRule="auto"/>
        <w:rPr>
          <w:rFonts w:ascii="Calibri Light" w:hAnsi="Calibri Light" w:cs="Menlo"/>
        </w:rPr>
      </w:pPr>
      <w:r>
        <w:rPr>
          <w:rFonts w:ascii="Calibri Light" w:hAnsi="Calibri Light" w:cs="Menlo"/>
        </w:rPr>
        <w:t>C</w:t>
      </w:r>
      <w:r w:rsidR="00165428" w:rsidRPr="008503E8">
        <w:rPr>
          <w:rFonts w:ascii="Calibri Light" w:hAnsi="Calibri Light" w:cs="Menlo"/>
        </w:rPr>
        <w:t xml:space="preserve">lick the “Done” button. </w:t>
      </w:r>
    </w:p>
    <w:p w14:paraId="7F4BA405" w14:textId="55F9F1B8" w:rsidR="00EB1DB8" w:rsidRPr="008503E8" w:rsidRDefault="00EB1DB8" w:rsidP="00A02FCE">
      <w:pPr>
        <w:pStyle w:val="ListParagraph"/>
        <w:numPr>
          <w:ilvl w:val="1"/>
          <w:numId w:val="20"/>
        </w:numPr>
        <w:spacing w:line="276" w:lineRule="auto"/>
        <w:rPr>
          <w:rFonts w:ascii="Calibri Light" w:hAnsi="Calibri Light" w:cs="Menlo"/>
        </w:rPr>
      </w:pPr>
      <w:r w:rsidRPr="008503E8">
        <w:rPr>
          <w:rFonts w:ascii="Calibri Light" w:hAnsi="Calibri Light" w:cs="Menlo"/>
        </w:rPr>
        <w:t>When the ID Mode Setup dialog box appears, click “OK.”</w:t>
      </w:r>
    </w:p>
    <w:p w14:paraId="067F2031" w14:textId="40ADC63D" w:rsidR="00EB1DB8" w:rsidRPr="008503E8" w:rsidRDefault="00EB1DB8" w:rsidP="00A02FCE">
      <w:pPr>
        <w:pStyle w:val="ListParagraph"/>
        <w:numPr>
          <w:ilvl w:val="0"/>
          <w:numId w:val="20"/>
        </w:numPr>
        <w:spacing w:line="276" w:lineRule="auto"/>
        <w:rPr>
          <w:rFonts w:ascii="Calibri Light" w:hAnsi="Calibri Light" w:cs="Menlo"/>
        </w:rPr>
      </w:pPr>
      <w:r w:rsidRPr="008503E8">
        <w:rPr>
          <w:rFonts w:ascii="Calibri Light" w:hAnsi="Calibri Light" w:cs="Menlo"/>
        </w:rPr>
        <w:t>Wait for the simulator to run</w:t>
      </w:r>
    </w:p>
    <w:p w14:paraId="5602B385" w14:textId="6D66747C" w:rsidR="00EB1DB8" w:rsidRPr="008503E8" w:rsidRDefault="00AE47F3" w:rsidP="00A02FCE">
      <w:pPr>
        <w:pStyle w:val="ListParagraph"/>
        <w:numPr>
          <w:ilvl w:val="0"/>
          <w:numId w:val="20"/>
        </w:numPr>
        <w:spacing w:line="276" w:lineRule="auto"/>
        <w:rPr>
          <w:rFonts w:ascii="Calibri Light" w:hAnsi="Calibri Light" w:cs="Menlo"/>
        </w:rPr>
      </w:pPr>
      <w:r w:rsidRPr="008503E8">
        <w:rPr>
          <w:rFonts w:ascii="Calibri Light" w:hAnsi="Calibri Light" w:cs="Menlo"/>
        </w:rPr>
        <w:lastRenderedPageBreak/>
        <w:t xml:space="preserve">When the </w:t>
      </w:r>
      <w:r w:rsidR="00525C8C">
        <w:rPr>
          <w:rFonts w:ascii="Calibri Light" w:hAnsi="Calibri Light" w:cs="Menlo"/>
        </w:rPr>
        <w:t>f</w:t>
      </w:r>
      <w:r w:rsidRPr="008503E8">
        <w:rPr>
          <w:rFonts w:ascii="Calibri Light" w:hAnsi="Calibri Light" w:cs="Menlo"/>
        </w:rPr>
        <w:t>inder window pops up, press “Cancel”</w:t>
      </w:r>
    </w:p>
    <w:p w14:paraId="5D1490F3" w14:textId="1E9696D8" w:rsidR="004E56BE" w:rsidRDefault="00AE47F3" w:rsidP="00A02FCE">
      <w:pPr>
        <w:pStyle w:val="ListParagraph"/>
        <w:numPr>
          <w:ilvl w:val="0"/>
          <w:numId w:val="20"/>
        </w:numPr>
        <w:spacing w:line="276" w:lineRule="auto"/>
        <w:rPr>
          <w:rFonts w:ascii="Calibri Light" w:hAnsi="Calibri Light" w:cs="Menlo"/>
        </w:rPr>
      </w:pPr>
      <w:r w:rsidRPr="008503E8">
        <w:rPr>
          <w:rFonts w:ascii="Calibri Light" w:hAnsi="Calibri Light" w:cs="Menlo"/>
        </w:rPr>
        <w:t>DHAS result</w:t>
      </w:r>
      <w:r w:rsidR="00593F77">
        <w:rPr>
          <w:rFonts w:ascii="Calibri Light" w:hAnsi="Calibri Light" w:cs="Menlo"/>
        </w:rPr>
        <w:t>s</w:t>
      </w:r>
      <w:r w:rsidR="004E56BE">
        <w:rPr>
          <w:rFonts w:ascii="Calibri Light" w:hAnsi="Calibri Light" w:cs="Menlo"/>
        </w:rPr>
        <w:t>:</w:t>
      </w:r>
      <w:r w:rsidR="004E56BE" w:rsidRPr="004E56BE">
        <w:rPr>
          <w:rFonts w:ascii="Calibri Light" w:hAnsi="Calibri Light" w:cs="Menlo"/>
        </w:rPr>
        <w:t xml:space="preserve"> </w:t>
      </w:r>
      <w:r w:rsidR="004E56BE">
        <w:rPr>
          <w:rFonts w:ascii="Calibri Light" w:hAnsi="Calibri Light" w:cs="Menlo"/>
        </w:rPr>
        <w:t>Commanded (CMD) reference stars are denoted by yellow triangles (</w:t>
      </w:r>
      <w:r w:rsidR="004E56BE" w:rsidRPr="00F97172">
        <w:rPr>
          <w:rFonts w:asciiTheme="majorHAnsi" w:hAnsiTheme="majorHAnsi" w:cs="Tahoma"/>
          <w:color w:val="FFFF00"/>
          <w:highlight w:val="darkBlue"/>
        </w:rPr>
        <w:t>∆</w:t>
      </w:r>
      <w:r w:rsidR="004E56BE">
        <w:rPr>
          <w:rFonts w:ascii="Calibri Light" w:hAnsi="Calibri Light" w:cs="Menlo"/>
        </w:rPr>
        <w:t>). The commanded (CMD) guide star is denoted by a yellow cross/plus sign (</w:t>
      </w:r>
      <w:r w:rsidR="004E56BE" w:rsidRPr="00F97172">
        <w:rPr>
          <w:rFonts w:ascii="Calibri Light" w:hAnsi="Calibri Light" w:cs="Menlo"/>
          <w:color w:val="FFFF00"/>
          <w:highlight w:val="darkBlue"/>
        </w:rPr>
        <w:t>+</w:t>
      </w:r>
      <w:r w:rsidR="004E56BE">
        <w:rPr>
          <w:rFonts w:ascii="Calibri Light" w:hAnsi="Calibri Light" w:cs="Menlo"/>
        </w:rPr>
        <w:t xml:space="preserve">). The reference stars that the DHAS has found are denoted by </w:t>
      </w:r>
      <w:r w:rsidR="00D21EF2">
        <w:rPr>
          <w:rFonts w:ascii="Calibri Light" w:hAnsi="Calibri Light" w:cs="Menlo"/>
        </w:rPr>
        <w:t>blue</w:t>
      </w:r>
      <w:r w:rsidR="004E56BE">
        <w:rPr>
          <w:rFonts w:ascii="Calibri Light" w:hAnsi="Calibri Light" w:cs="Menlo"/>
        </w:rPr>
        <w:t xml:space="preserve"> x’s (</w:t>
      </w:r>
      <w:r w:rsidR="004E56BE" w:rsidRPr="00F97172">
        <w:rPr>
          <w:rFonts w:ascii="Calibri Light" w:hAnsi="Calibri Light" w:cs="Menlo"/>
          <w:color w:val="00FDFF"/>
          <w:highlight w:val="darkBlue"/>
        </w:rPr>
        <w:t>x</w:t>
      </w:r>
      <w:r w:rsidR="004E56BE">
        <w:rPr>
          <w:rFonts w:ascii="Calibri Light" w:hAnsi="Calibri Light" w:cs="Menlo"/>
        </w:rPr>
        <w:t xml:space="preserve">) and the guide star is denoted by a </w:t>
      </w:r>
      <w:r w:rsidR="00D21EF2">
        <w:rPr>
          <w:rFonts w:ascii="Calibri Light" w:hAnsi="Calibri Light" w:cs="Menlo"/>
        </w:rPr>
        <w:t>blue</w:t>
      </w:r>
      <w:r w:rsidR="004E56BE">
        <w:rPr>
          <w:rFonts w:ascii="Calibri Light" w:hAnsi="Calibri Light" w:cs="Menlo"/>
        </w:rPr>
        <w:t xml:space="preserve"> asterisk (</w:t>
      </w:r>
      <w:r w:rsidR="004E56BE" w:rsidRPr="00F97172">
        <w:rPr>
          <w:rFonts w:ascii="Calibri Light" w:hAnsi="Calibri Light" w:cs="Menlo"/>
          <w:color w:val="00FDFF"/>
          <w:highlight w:val="darkBlue"/>
        </w:rPr>
        <w:t>*</w:t>
      </w:r>
      <w:r w:rsidR="004E56BE">
        <w:rPr>
          <w:rFonts w:ascii="Calibri Light" w:hAnsi="Calibri Light" w:cs="Menlo"/>
        </w:rPr>
        <w:t>). See the screen shot below for an example of a successful DHAS run.</w:t>
      </w:r>
    </w:p>
    <w:p w14:paraId="6033395F" w14:textId="77777777" w:rsidR="004E56BE" w:rsidRDefault="004E56BE" w:rsidP="00817D4A">
      <w:pPr>
        <w:keepNext/>
        <w:spacing w:line="276" w:lineRule="auto"/>
        <w:jc w:val="center"/>
      </w:pPr>
      <w:r w:rsidRPr="00A02FCE">
        <w:rPr>
          <w:noProof/>
        </w:rPr>
        <w:drawing>
          <wp:inline distT="0" distB="0" distL="0" distR="0" wp14:anchorId="4B3820D5" wp14:editId="640B3C89">
            <wp:extent cx="3600667" cy="3657600"/>
            <wp:effectExtent l="0" t="0" r="635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18-02-28 at 2.02.12 PM.png"/>
                    <pic:cNvPicPr/>
                  </pic:nvPicPr>
                  <pic:blipFill>
                    <a:blip r:embed="rId29">
                      <a:extLst>
                        <a:ext uri="{28A0092B-C50C-407E-A947-70E740481C1C}">
                          <a14:useLocalDpi xmlns:a14="http://schemas.microsoft.com/office/drawing/2010/main" val="0"/>
                        </a:ext>
                      </a:extLst>
                    </a:blip>
                    <a:stretch>
                      <a:fillRect/>
                    </a:stretch>
                  </pic:blipFill>
                  <pic:spPr>
                    <a:xfrm>
                      <a:off x="0" y="0"/>
                      <a:ext cx="3600667" cy="3657600"/>
                    </a:xfrm>
                    <a:prstGeom prst="rect">
                      <a:avLst/>
                    </a:prstGeom>
                  </pic:spPr>
                </pic:pic>
              </a:graphicData>
            </a:graphic>
          </wp:inline>
        </w:drawing>
      </w:r>
    </w:p>
    <w:p w14:paraId="7D6E0F78" w14:textId="18244A78" w:rsidR="004E56BE" w:rsidRDefault="004E56BE" w:rsidP="00A02FCE">
      <w:pPr>
        <w:pStyle w:val="Caption"/>
        <w:jc w:val="center"/>
        <w:rPr>
          <w:rFonts w:ascii="Calibri Light" w:hAnsi="Calibri Light" w:cs="Menlo"/>
        </w:rPr>
      </w:pPr>
      <w:r>
        <w:t xml:space="preserve">Figure </w:t>
      </w:r>
      <w:fldSimple w:instr=" SEQ Figure \* ARABIC ">
        <w:r w:rsidR="003D6F7D">
          <w:rPr>
            <w:noProof/>
          </w:rPr>
          <w:t>9</w:t>
        </w:r>
      </w:fldSimple>
      <w:r>
        <w:t>: Example of a successful DHAS run</w:t>
      </w:r>
    </w:p>
    <w:p w14:paraId="7A4E5C5E" w14:textId="0814086E" w:rsidR="00AE47F3" w:rsidRDefault="00AE47F3" w:rsidP="00A02FCE">
      <w:pPr>
        <w:pStyle w:val="ListParagraph"/>
        <w:spacing w:line="276" w:lineRule="auto"/>
        <w:ind w:left="1080"/>
        <w:rPr>
          <w:rFonts w:ascii="Calibri Light" w:hAnsi="Calibri Light" w:cs="Menlo"/>
        </w:rPr>
      </w:pPr>
    </w:p>
    <w:p w14:paraId="741822A0" w14:textId="029172A2" w:rsidR="004E56BE" w:rsidRPr="00A02FCE" w:rsidRDefault="004E56BE" w:rsidP="00A02FCE">
      <w:pPr>
        <w:pStyle w:val="ListParagraph"/>
        <w:numPr>
          <w:ilvl w:val="0"/>
          <w:numId w:val="20"/>
        </w:numPr>
        <w:spacing w:line="276" w:lineRule="auto"/>
        <w:rPr>
          <w:rFonts w:ascii="Calibri Light" w:hAnsi="Calibri Light" w:cs="Menlo"/>
        </w:rPr>
      </w:pPr>
      <w:r w:rsidRPr="008503E8">
        <w:rPr>
          <w:rFonts w:ascii="Calibri Light" w:hAnsi="Calibri Light" w:cs="Menlo"/>
        </w:rPr>
        <w:t>Inspect the DHAS results</w:t>
      </w:r>
    </w:p>
    <w:p w14:paraId="71A6E562" w14:textId="63DB0F47" w:rsidR="00AE47F3" w:rsidRPr="007A046A" w:rsidRDefault="00AE47F3" w:rsidP="00A02FCE">
      <w:pPr>
        <w:pStyle w:val="ListParagraph"/>
        <w:numPr>
          <w:ilvl w:val="1"/>
          <w:numId w:val="20"/>
        </w:numPr>
        <w:spacing w:line="276" w:lineRule="auto"/>
        <w:rPr>
          <w:rFonts w:ascii="Calibri Light" w:hAnsi="Calibri Light" w:cs="Menlo"/>
        </w:rPr>
      </w:pPr>
      <w:r w:rsidRPr="008503E8">
        <w:rPr>
          <w:rFonts w:ascii="Calibri Light" w:hAnsi="Calibri Light" w:cs="Menlo"/>
        </w:rPr>
        <w:t xml:space="preserve">Do the stars that DHAS found (in </w:t>
      </w:r>
      <w:r w:rsidR="00D21EF2">
        <w:rPr>
          <w:rFonts w:ascii="Calibri Light" w:hAnsi="Calibri Light" w:cs="Menlo"/>
        </w:rPr>
        <w:t>blue</w:t>
      </w:r>
      <w:r w:rsidRPr="008503E8">
        <w:rPr>
          <w:rFonts w:ascii="Calibri Light" w:hAnsi="Calibri Light" w:cs="Menlo"/>
        </w:rPr>
        <w:t>) match the stars you commanded it to find (in yellow)</w:t>
      </w:r>
      <w:r w:rsidR="00115F7B">
        <w:rPr>
          <w:rFonts w:ascii="Calibri Light" w:hAnsi="Calibri Light" w:cs="Menlo"/>
        </w:rPr>
        <w:t xml:space="preserve"> If not, DHAS has </w:t>
      </w:r>
      <w:r w:rsidR="00115F7B" w:rsidRPr="00A02FCE">
        <w:rPr>
          <w:rFonts w:ascii="Calibri Light" w:hAnsi="Calibri Light" w:cs="Menlo"/>
          <w:b/>
          <w:color w:val="FF0000"/>
        </w:rPr>
        <w:t>failed</w:t>
      </w:r>
      <w:r w:rsidR="00115F7B" w:rsidRPr="00A02FCE">
        <w:rPr>
          <w:rFonts w:ascii="Calibri Light" w:hAnsi="Calibri Light" w:cs="Menlo"/>
          <w:color w:val="000000" w:themeColor="text1"/>
        </w:rPr>
        <w:t>.</w:t>
      </w:r>
    </w:p>
    <w:p w14:paraId="060F78DF" w14:textId="5361D145" w:rsidR="007A046A" w:rsidRPr="008503E8" w:rsidRDefault="007A046A" w:rsidP="00A02FCE">
      <w:pPr>
        <w:pStyle w:val="ListParagraph"/>
        <w:numPr>
          <w:ilvl w:val="1"/>
          <w:numId w:val="20"/>
        </w:numPr>
        <w:spacing w:line="276" w:lineRule="auto"/>
        <w:rPr>
          <w:rFonts w:ascii="Calibri Light" w:hAnsi="Calibri Light" w:cs="Menlo"/>
        </w:rPr>
      </w:pPr>
      <w:r>
        <w:rPr>
          <w:rFonts w:ascii="Calibri Light" w:hAnsi="Calibri Light" w:cs="Menlo"/>
        </w:rPr>
        <w:t>For more detailed DHAS diagnosis:</w:t>
      </w:r>
    </w:p>
    <w:p w14:paraId="63952515" w14:textId="1F3F3984" w:rsidR="00AE47F3" w:rsidRPr="008503E8" w:rsidRDefault="00AE47F3" w:rsidP="00A02FCE">
      <w:pPr>
        <w:pStyle w:val="ListParagraph"/>
        <w:numPr>
          <w:ilvl w:val="2"/>
          <w:numId w:val="20"/>
        </w:numPr>
        <w:spacing w:line="276" w:lineRule="auto"/>
        <w:rPr>
          <w:rFonts w:ascii="Calibri Light" w:hAnsi="Calibri Light" w:cs="Menlo"/>
        </w:rPr>
      </w:pPr>
      <w:r w:rsidRPr="008503E8">
        <w:rPr>
          <w:rFonts w:ascii="Calibri Light" w:hAnsi="Calibri Light" w:cs="Menlo"/>
        </w:rPr>
        <w:t xml:space="preserve">Does DHAS think it successfully found the guide star? (Does </w:t>
      </w:r>
      <w:r w:rsidR="00115F7B">
        <w:rPr>
          <w:rFonts w:ascii="Calibri Light" w:hAnsi="Calibri Light" w:cs="Menlo"/>
        </w:rPr>
        <w:t>“</w:t>
      </w:r>
      <w:r w:rsidRPr="008503E8">
        <w:rPr>
          <w:rFonts w:ascii="Calibri Light" w:hAnsi="Calibri Light" w:cs="Menlo"/>
        </w:rPr>
        <w:t>Status</w:t>
      </w:r>
      <w:r w:rsidR="00115F7B">
        <w:rPr>
          <w:rFonts w:ascii="Calibri Light" w:hAnsi="Calibri Light" w:cs="Menlo"/>
        </w:rPr>
        <w:t>”</w:t>
      </w:r>
      <w:r w:rsidRPr="008503E8">
        <w:rPr>
          <w:rFonts w:ascii="Calibri Light" w:hAnsi="Calibri Light" w:cs="Menlo"/>
        </w:rPr>
        <w:t xml:space="preserve"> equal SUCCESS?)</w:t>
      </w:r>
    </w:p>
    <w:p w14:paraId="5571DE8A" w14:textId="5AE2241D" w:rsidR="00AE47F3" w:rsidRPr="008503E8" w:rsidRDefault="00AE47F3" w:rsidP="00A02FCE">
      <w:pPr>
        <w:pStyle w:val="ListParagraph"/>
        <w:numPr>
          <w:ilvl w:val="2"/>
          <w:numId w:val="20"/>
        </w:numPr>
        <w:spacing w:line="276" w:lineRule="auto"/>
        <w:rPr>
          <w:rFonts w:ascii="Calibri Light" w:hAnsi="Calibri Light" w:cs="Menlo"/>
        </w:rPr>
      </w:pPr>
      <w:r w:rsidRPr="008503E8">
        <w:rPr>
          <w:rFonts w:ascii="Calibri Light" w:hAnsi="Calibri Light" w:cs="Menlo"/>
        </w:rPr>
        <w:t xml:space="preserve">Did DHAS find all of the stars? (Does </w:t>
      </w:r>
      <w:r w:rsidR="00115F7B">
        <w:rPr>
          <w:rFonts w:ascii="Calibri Light" w:hAnsi="Calibri Light" w:cs="Menlo"/>
        </w:rPr>
        <w:t>“# C</w:t>
      </w:r>
      <w:r w:rsidRPr="008503E8">
        <w:rPr>
          <w:rFonts w:ascii="Calibri Light" w:hAnsi="Calibri Light" w:cs="Menlo"/>
        </w:rPr>
        <w:t>andidates</w:t>
      </w:r>
      <w:r w:rsidR="00115F7B">
        <w:rPr>
          <w:rFonts w:ascii="Calibri Light" w:hAnsi="Calibri Light" w:cs="Menlo"/>
        </w:rPr>
        <w:t>”</w:t>
      </w:r>
      <w:r w:rsidRPr="008503E8">
        <w:rPr>
          <w:rFonts w:ascii="Calibri Light" w:hAnsi="Calibri Light" w:cs="Menlo"/>
        </w:rPr>
        <w:t xml:space="preserve"> equal 18</w:t>
      </w:r>
      <w:r w:rsidR="005B6CB7">
        <w:rPr>
          <w:rFonts w:ascii="Calibri Light" w:hAnsi="Calibri Light" w:cs="Menlo"/>
        </w:rPr>
        <w:t xml:space="preserve"> – for GA or image array steps</w:t>
      </w:r>
      <w:r w:rsidRPr="008503E8">
        <w:rPr>
          <w:rFonts w:ascii="Calibri Light" w:hAnsi="Calibri Light" w:cs="Menlo"/>
        </w:rPr>
        <w:t>?)</w:t>
      </w:r>
    </w:p>
    <w:p w14:paraId="2A000BE1" w14:textId="29EBC85A" w:rsidR="00AE47F3" w:rsidRDefault="00AE47F3" w:rsidP="00A02FCE">
      <w:pPr>
        <w:pStyle w:val="ListParagraph"/>
        <w:numPr>
          <w:ilvl w:val="2"/>
          <w:numId w:val="20"/>
        </w:numPr>
        <w:spacing w:line="276" w:lineRule="auto"/>
        <w:rPr>
          <w:rFonts w:ascii="Calibri Light" w:hAnsi="Calibri Light" w:cs="Menlo"/>
        </w:rPr>
      </w:pPr>
      <w:r w:rsidRPr="008503E8">
        <w:rPr>
          <w:rFonts w:ascii="Calibri Light" w:hAnsi="Calibri Light" w:cs="Menlo"/>
        </w:rPr>
        <w:t>If necessary, click the “Export” button to more closely examine DHAS’s output plot and/or save the image as a .PNG</w:t>
      </w:r>
    </w:p>
    <w:p w14:paraId="418A1D6A" w14:textId="6C947208" w:rsidR="00F63FE7" w:rsidRPr="008503E8" w:rsidRDefault="00F63FE7" w:rsidP="00A02FCE">
      <w:pPr>
        <w:pStyle w:val="ListParagraph"/>
        <w:numPr>
          <w:ilvl w:val="0"/>
          <w:numId w:val="20"/>
        </w:numPr>
        <w:spacing w:line="276" w:lineRule="auto"/>
        <w:rPr>
          <w:rFonts w:ascii="Calibri Light" w:hAnsi="Calibri Light" w:cs="Menlo"/>
        </w:rPr>
      </w:pPr>
      <w:r>
        <w:rPr>
          <w:rFonts w:ascii="Calibri Light" w:hAnsi="Calibri Light" w:cs="Menlo"/>
        </w:rPr>
        <w:t>If all goes well, click the “EXIT” button in the DHAS GUI to exit the GUI and then type “exit” into the Command Window to close MATLAB</w:t>
      </w:r>
    </w:p>
    <w:p w14:paraId="459BE4FF" w14:textId="77777777" w:rsidR="00AE47F3" w:rsidRPr="008503E8" w:rsidRDefault="00AE47F3" w:rsidP="00AE47F3">
      <w:pPr>
        <w:spacing w:line="276" w:lineRule="auto"/>
        <w:rPr>
          <w:rFonts w:ascii="Calibri Light" w:hAnsi="Calibri Light" w:cs="Menlo"/>
        </w:rPr>
      </w:pPr>
    </w:p>
    <w:p w14:paraId="0FDED560" w14:textId="05CC33A9" w:rsidR="00D80309" w:rsidRPr="00A02FCE" w:rsidRDefault="00AE47F3" w:rsidP="009F6DB4">
      <w:pPr>
        <w:spacing w:line="276" w:lineRule="auto"/>
        <w:jc w:val="center"/>
        <w:rPr>
          <w:rFonts w:ascii="Calibri Light" w:hAnsi="Calibri Light" w:cs="Menlo"/>
          <w:b/>
          <w:color w:val="000000" w:themeColor="text1"/>
        </w:rPr>
      </w:pPr>
      <w:r w:rsidRPr="00A02FCE">
        <w:rPr>
          <w:rFonts w:ascii="Calibri Light" w:hAnsi="Calibri Light" w:cs="Menlo"/>
          <w:b/>
          <w:color w:val="000000" w:themeColor="text1"/>
        </w:rPr>
        <w:t xml:space="preserve">If DHAS </w:t>
      </w:r>
      <w:r w:rsidRPr="00A02FCE">
        <w:rPr>
          <w:rFonts w:ascii="Calibri Light" w:hAnsi="Calibri Light" w:cs="Menlo"/>
          <w:b/>
          <w:color w:val="FF0000"/>
        </w:rPr>
        <w:t>fails</w:t>
      </w:r>
      <w:r w:rsidRPr="00A02FCE">
        <w:rPr>
          <w:rFonts w:ascii="Calibri Light" w:hAnsi="Calibri Light" w:cs="Menlo"/>
          <w:b/>
          <w:color w:val="000000" w:themeColor="text1"/>
        </w:rPr>
        <w:t xml:space="preserve">, we need to </w:t>
      </w:r>
      <w:r w:rsidR="00316398" w:rsidRPr="00A02FCE">
        <w:rPr>
          <w:rFonts w:ascii="Calibri Light" w:hAnsi="Calibri Light" w:cs="Menlo"/>
          <w:b/>
          <w:color w:val="000000" w:themeColor="text1"/>
        </w:rPr>
        <w:t>try a</w:t>
      </w:r>
      <w:r w:rsidRPr="00A02FCE">
        <w:rPr>
          <w:rFonts w:ascii="Calibri Light" w:hAnsi="Calibri Light" w:cs="Menlo"/>
          <w:b/>
          <w:color w:val="000000" w:themeColor="text1"/>
        </w:rPr>
        <w:t xml:space="preserve"> different </w:t>
      </w:r>
      <w:r w:rsidR="00316398" w:rsidRPr="00A02FCE">
        <w:rPr>
          <w:rFonts w:ascii="Calibri Light" w:hAnsi="Calibri Light" w:cs="Menlo"/>
          <w:b/>
          <w:color w:val="000000" w:themeColor="text1"/>
        </w:rPr>
        <w:t xml:space="preserve">orientation of </w:t>
      </w:r>
      <w:r w:rsidRPr="00A02FCE">
        <w:rPr>
          <w:rFonts w:ascii="Calibri Light" w:hAnsi="Calibri Light" w:cs="Menlo"/>
          <w:b/>
          <w:color w:val="000000" w:themeColor="text1"/>
        </w:rPr>
        <w:t>guide and reference stars</w:t>
      </w:r>
      <w:r w:rsidR="00316398" w:rsidRPr="00A02FCE">
        <w:rPr>
          <w:rFonts w:ascii="Calibri Light" w:hAnsi="Calibri Light" w:cs="Menlo"/>
          <w:b/>
          <w:color w:val="000000" w:themeColor="text1"/>
        </w:rPr>
        <w:t xml:space="preserve"> until we find a successful one</w:t>
      </w:r>
      <w:r w:rsidRPr="00A02FCE">
        <w:rPr>
          <w:rFonts w:ascii="Calibri Light" w:hAnsi="Calibri Light" w:cs="Menlo"/>
          <w:b/>
          <w:color w:val="000000" w:themeColor="text1"/>
        </w:rPr>
        <w:t>.</w:t>
      </w:r>
      <w:r w:rsidR="0069000D">
        <w:rPr>
          <w:rFonts w:ascii="Calibri Light" w:hAnsi="Calibri Light" w:cs="Menlo"/>
          <w:b/>
          <w:color w:val="000000" w:themeColor="text1"/>
        </w:rPr>
        <w:t xml:space="preserve"> See Part VI</w:t>
      </w:r>
      <w:r w:rsidR="00316398" w:rsidRPr="00A02FCE">
        <w:rPr>
          <w:rFonts w:ascii="Calibri Light" w:hAnsi="Calibri Light" w:cs="Menlo"/>
          <w:b/>
          <w:color w:val="000000" w:themeColor="text1"/>
        </w:rPr>
        <w:t>.</w:t>
      </w:r>
    </w:p>
    <w:p w14:paraId="095804D5" w14:textId="05E68183" w:rsidR="00316398" w:rsidRPr="008503E8" w:rsidRDefault="00316398" w:rsidP="009F6DB4">
      <w:pPr>
        <w:spacing w:line="276" w:lineRule="auto"/>
        <w:jc w:val="center"/>
        <w:rPr>
          <w:rFonts w:ascii="Calibri Light" w:hAnsi="Calibri Light" w:cs="Menlo"/>
        </w:rPr>
      </w:pPr>
      <w:r w:rsidRPr="008503E8">
        <w:rPr>
          <w:rFonts w:ascii="Calibri Light" w:hAnsi="Calibri Light" w:cs="Menlo"/>
        </w:rPr>
        <w:t>If DHAS is successful, move on to Part V</w:t>
      </w:r>
      <w:r w:rsidR="0069000D">
        <w:rPr>
          <w:rFonts w:ascii="Calibri Light" w:hAnsi="Calibri Light" w:cs="Menlo"/>
        </w:rPr>
        <w:t>II</w:t>
      </w:r>
      <w:r w:rsidRPr="008503E8">
        <w:rPr>
          <w:rFonts w:ascii="Calibri Light" w:hAnsi="Calibri Light" w:cs="Menlo"/>
        </w:rPr>
        <w:t>.</w:t>
      </w:r>
    </w:p>
    <w:p w14:paraId="3BD23195" w14:textId="77777777" w:rsidR="00B02E36" w:rsidRPr="008503E8" w:rsidRDefault="00B02E36" w:rsidP="00B02E36">
      <w:pPr>
        <w:pBdr>
          <w:bottom w:val="single" w:sz="6" w:space="1" w:color="auto"/>
        </w:pBdr>
        <w:spacing w:line="276" w:lineRule="auto"/>
        <w:rPr>
          <w:rFonts w:ascii="Calibri Light" w:hAnsi="Calibri Light"/>
        </w:rPr>
      </w:pPr>
    </w:p>
    <w:p w14:paraId="09C4FCD8" w14:textId="77777777" w:rsidR="008E08CF" w:rsidRPr="008503E8" w:rsidRDefault="008E08CF" w:rsidP="00B02E36">
      <w:pPr>
        <w:spacing w:line="276" w:lineRule="auto"/>
        <w:rPr>
          <w:rFonts w:ascii="Calibri Light" w:hAnsi="Calibri Light"/>
        </w:rPr>
      </w:pPr>
    </w:p>
    <w:p w14:paraId="6524AA88" w14:textId="65E614AC" w:rsidR="008E08CF" w:rsidRDefault="00AE47F3" w:rsidP="00B02E36">
      <w:pPr>
        <w:pStyle w:val="ListParagraph"/>
        <w:numPr>
          <w:ilvl w:val="0"/>
          <w:numId w:val="2"/>
        </w:numPr>
        <w:spacing w:line="276" w:lineRule="auto"/>
        <w:ind w:left="720" w:hanging="360"/>
        <w:rPr>
          <w:rFonts w:ascii="Calibri" w:hAnsi="Calibri" w:cs="Times New Roman"/>
          <w:b/>
          <w:bCs/>
          <w:sz w:val="28"/>
        </w:rPr>
      </w:pPr>
      <w:bookmarkStart w:id="8" w:name="reselectingstars"/>
      <w:r w:rsidRPr="008503E8">
        <w:rPr>
          <w:rFonts w:ascii="Calibri" w:hAnsi="Calibri" w:cs="Times New Roman"/>
          <w:b/>
          <w:bCs/>
          <w:sz w:val="28"/>
        </w:rPr>
        <w:lastRenderedPageBreak/>
        <w:t xml:space="preserve">Contingency: Re-selecting stars and </w:t>
      </w:r>
      <w:r w:rsidR="001548EC">
        <w:rPr>
          <w:rFonts w:ascii="Calibri" w:hAnsi="Calibri" w:cs="Times New Roman"/>
          <w:b/>
          <w:bCs/>
          <w:sz w:val="28"/>
        </w:rPr>
        <w:t>R</w:t>
      </w:r>
      <w:r w:rsidRPr="008503E8">
        <w:rPr>
          <w:rFonts w:ascii="Calibri" w:hAnsi="Calibri" w:cs="Times New Roman"/>
          <w:b/>
          <w:bCs/>
          <w:sz w:val="28"/>
        </w:rPr>
        <w:t>e-running DHAS</w:t>
      </w:r>
    </w:p>
    <w:p w14:paraId="4C4FF0F6" w14:textId="77777777" w:rsidR="00B96FF6" w:rsidRDefault="00B96FF6" w:rsidP="00B96FF6">
      <w:pPr>
        <w:pStyle w:val="ListParagraph"/>
        <w:spacing w:line="276" w:lineRule="auto"/>
        <w:rPr>
          <w:rFonts w:ascii="Calibri" w:hAnsi="Calibri" w:cs="Times New Roman"/>
          <w:b/>
          <w:bCs/>
          <w:sz w:val="28"/>
        </w:rPr>
      </w:pPr>
    </w:p>
    <w:bookmarkEnd w:id="8"/>
    <w:p w14:paraId="400A0B8C" w14:textId="7854EF2E" w:rsidR="009F6DB4" w:rsidRDefault="009F6DB4" w:rsidP="009F6DB4">
      <w:pPr>
        <w:spacing w:line="276" w:lineRule="auto"/>
        <w:ind w:left="360"/>
        <w:rPr>
          <w:rFonts w:ascii="Calibri Light" w:hAnsi="Calibri Light"/>
        </w:rPr>
      </w:pPr>
      <w:r>
        <w:rPr>
          <w:rFonts w:ascii="Calibri Light" w:hAnsi="Calibri Light"/>
        </w:rPr>
        <w:t xml:space="preserve">When re-selecting stars for testing in the DHAS, not all of the files generated by the commissioning tools need to be rewritten; only the files that specify </w:t>
      </w:r>
      <w:r w:rsidR="005B6CB7">
        <w:rPr>
          <w:rFonts w:ascii="Calibri Light" w:hAnsi="Calibri Light"/>
        </w:rPr>
        <w:t>which</w:t>
      </w:r>
      <w:r>
        <w:rPr>
          <w:rFonts w:ascii="Calibri Light" w:hAnsi="Calibri Light"/>
        </w:rPr>
        <w:t xml:space="preserve"> segments are the guide star and reference stars need to be changed (namely, the </w:t>
      </w:r>
      <w:proofErr w:type="spellStart"/>
      <w:r>
        <w:rPr>
          <w:rFonts w:ascii="Calibri Light" w:hAnsi="Calibri Light"/>
        </w:rPr>
        <w:t>ID.prc</w:t>
      </w:r>
      <w:proofErr w:type="spellEnd"/>
      <w:r>
        <w:rPr>
          <w:rFonts w:ascii="Calibri Light" w:hAnsi="Calibri Light"/>
        </w:rPr>
        <w:t xml:space="preserve"> and regfile.txt files). Thus, though completely re-running the tool would work to re-select the guide and reference star segments (see </w:t>
      </w:r>
      <w:hyperlink w:anchor="selectingstars" w:history="1">
        <w:r w:rsidRPr="008F0D1C">
          <w:rPr>
            <w:rStyle w:val="Hyperlink"/>
            <w:rFonts w:ascii="Calibri Light" w:hAnsi="Calibri Light"/>
          </w:rPr>
          <w:t xml:space="preserve">Part </w:t>
        </w:r>
        <w:r w:rsidR="000E16B2" w:rsidRPr="008F0D1C">
          <w:rPr>
            <w:rStyle w:val="Hyperlink"/>
            <w:rFonts w:ascii="Calibri Light" w:hAnsi="Calibri Light"/>
          </w:rPr>
          <w:t>I</w:t>
        </w:r>
        <w:r w:rsidRPr="008F0D1C">
          <w:rPr>
            <w:rStyle w:val="Hyperlink"/>
            <w:rFonts w:ascii="Calibri Light" w:hAnsi="Calibri Light"/>
          </w:rPr>
          <w:t>II</w:t>
        </w:r>
      </w:hyperlink>
      <w:r>
        <w:rPr>
          <w:rFonts w:ascii="Calibri Light" w:hAnsi="Calibri Light"/>
        </w:rPr>
        <w:t xml:space="preserve">), it is not necessary. We have developed a faster method for </w:t>
      </w:r>
      <w:r w:rsidR="003460E7">
        <w:rPr>
          <w:rFonts w:ascii="Calibri Light" w:hAnsi="Calibri Light"/>
        </w:rPr>
        <w:t>re-selection and file rewriting, detailed here.</w:t>
      </w:r>
    </w:p>
    <w:p w14:paraId="0F6B10A0" w14:textId="77777777" w:rsidR="003460E7" w:rsidRPr="009F6DB4" w:rsidRDefault="003460E7" w:rsidP="009F6DB4">
      <w:pPr>
        <w:spacing w:line="276" w:lineRule="auto"/>
        <w:ind w:left="360"/>
        <w:rPr>
          <w:rFonts w:ascii="Calibri" w:hAnsi="Calibri"/>
          <w:b/>
          <w:bCs/>
          <w:sz w:val="28"/>
        </w:rPr>
      </w:pPr>
    </w:p>
    <w:p w14:paraId="3ADF81D9" w14:textId="75761EBC" w:rsidR="0010097A" w:rsidRDefault="0098243C" w:rsidP="00F6739C">
      <w:pPr>
        <w:pStyle w:val="ListParagraph"/>
        <w:numPr>
          <w:ilvl w:val="0"/>
          <w:numId w:val="16"/>
        </w:numPr>
        <w:spacing w:line="276" w:lineRule="auto"/>
        <w:rPr>
          <w:rFonts w:ascii="Calibri Light" w:hAnsi="Calibri Light" w:cs="Menlo"/>
        </w:rPr>
      </w:pPr>
      <w:r>
        <w:rPr>
          <w:rFonts w:ascii="Calibri Light" w:hAnsi="Calibri Light" w:cs="Menlo"/>
        </w:rPr>
        <w:t>In the main GUI, s</w:t>
      </w:r>
      <w:r w:rsidR="0010097A">
        <w:rPr>
          <w:rFonts w:ascii="Calibri Light" w:hAnsi="Calibri Light" w:cs="Menlo"/>
        </w:rPr>
        <w:t xml:space="preserve">elect the “Only write…” button within the Flight Software File Writer box. All other options </w:t>
      </w:r>
      <w:r w:rsidR="00B50CB5">
        <w:rPr>
          <w:rFonts w:ascii="Calibri Light" w:hAnsi="Calibri Light" w:cs="Menlo"/>
        </w:rPr>
        <w:t>in</w:t>
      </w:r>
      <w:r w:rsidR="0010097A">
        <w:rPr>
          <w:rFonts w:ascii="Calibri Light" w:hAnsi="Calibri Light" w:cs="Menlo"/>
        </w:rPr>
        <w:t xml:space="preserve"> the interface will be disabled</w:t>
      </w:r>
      <w:r>
        <w:rPr>
          <w:rFonts w:ascii="Calibri Light" w:hAnsi="Calibri Light" w:cs="Menlo"/>
        </w:rPr>
        <w:t>.</w:t>
      </w:r>
    </w:p>
    <w:p w14:paraId="6A16AD36" w14:textId="77777777" w:rsidR="00BA509A" w:rsidRDefault="0010097A" w:rsidP="00BA509A">
      <w:pPr>
        <w:keepNext/>
        <w:spacing w:line="276" w:lineRule="auto"/>
        <w:jc w:val="center"/>
      </w:pPr>
      <w:r>
        <w:rPr>
          <w:noProof/>
        </w:rPr>
        <w:drawing>
          <wp:inline distT="0" distB="0" distL="0" distR="0" wp14:anchorId="4D906EEB" wp14:editId="38FC01BE">
            <wp:extent cx="5029200" cy="663601"/>
            <wp:effectExtent l="0" t="0" r="0" b="0"/>
            <wp:docPr id="40" name="Picture 40" descr="../../../../../Desktop/Screen%20Shot%202018-05-29%20at%2011.2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ktop/Screen%20Shot%202018-05-29%20at%2011.24.4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029200" cy="663601"/>
                    </a:xfrm>
                    <a:prstGeom prst="rect">
                      <a:avLst/>
                    </a:prstGeom>
                    <a:noFill/>
                    <a:ln>
                      <a:noFill/>
                    </a:ln>
                  </pic:spPr>
                </pic:pic>
              </a:graphicData>
            </a:graphic>
          </wp:inline>
        </w:drawing>
      </w:r>
    </w:p>
    <w:p w14:paraId="0A20D0DD" w14:textId="66B4324D" w:rsidR="0010097A" w:rsidRPr="0010097A" w:rsidRDefault="00BA509A" w:rsidP="00BA509A">
      <w:pPr>
        <w:pStyle w:val="Caption"/>
        <w:jc w:val="center"/>
        <w:rPr>
          <w:rFonts w:ascii="Calibri Light" w:hAnsi="Calibri Light" w:cs="Menlo"/>
        </w:rPr>
      </w:pPr>
      <w:r>
        <w:t xml:space="preserve">Figure </w:t>
      </w:r>
      <w:r w:rsidR="003B52F0">
        <w:fldChar w:fldCharType="begin"/>
      </w:r>
      <w:r w:rsidR="003B52F0">
        <w:instrText xml:space="preserve"> SEQ Figure \* ARABIC </w:instrText>
      </w:r>
      <w:r w:rsidR="003B52F0">
        <w:fldChar w:fldCharType="separate"/>
      </w:r>
      <w:r w:rsidR="003D6F7D">
        <w:rPr>
          <w:noProof/>
        </w:rPr>
        <w:t>10</w:t>
      </w:r>
      <w:r w:rsidR="003B52F0">
        <w:rPr>
          <w:noProof/>
        </w:rPr>
        <w:fldChar w:fldCharType="end"/>
      </w:r>
      <w:r>
        <w:t xml:space="preserve"> - Flight Software file writer section of the Main GUI for the case when only </w:t>
      </w:r>
      <w:proofErr w:type="gramStart"/>
      <w:r>
        <w:t>the .</w:t>
      </w:r>
      <w:proofErr w:type="spellStart"/>
      <w:r>
        <w:t>prc</w:t>
      </w:r>
      <w:proofErr w:type="spellEnd"/>
      <w:proofErr w:type="gramEnd"/>
      <w:r>
        <w:t xml:space="preserve"> files are over written</w:t>
      </w:r>
    </w:p>
    <w:p w14:paraId="205CC891" w14:textId="658AC0B7" w:rsidR="0010097A" w:rsidRPr="0010097A" w:rsidRDefault="0010097A" w:rsidP="0010097A">
      <w:pPr>
        <w:pStyle w:val="ListParagraph"/>
        <w:numPr>
          <w:ilvl w:val="0"/>
          <w:numId w:val="16"/>
        </w:numPr>
        <w:spacing w:line="276" w:lineRule="auto"/>
        <w:rPr>
          <w:rFonts w:ascii="Calibri Light" w:hAnsi="Calibri Light" w:cs="Menlo"/>
        </w:rPr>
      </w:pPr>
      <w:r>
        <w:rPr>
          <w:rFonts w:ascii="Calibri Light" w:hAnsi="Calibri Light" w:cs="Menlo"/>
        </w:rPr>
        <w:t>Run the tool:</w:t>
      </w:r>
    </w:p>
    <w:p w14:paraId="11EDD6C6" w14:textId="77777777" w:rsidR="0010097A" w:rsidRPr="00FD58EE" w:rsidRDefault="0010097A" w:rsidP="0010097A">
      <w:pPr>
        <w:spacing w:line="276" w:lineRule="auto"/>
        <w:jc w:val="center"/>
        <w:rPr>
          <w:rFonts w:ascii="Calibri Light" w:hAnsi="Calibri Light" w:cs="Menlo"/>
        </w:rPr>
      </w:pPr>
      <w:r>
        <w:rPr>
          <w:rFonts w:ascii="Calibri Light" w:hAnsi="Calibri Light" w:cs="Menlo"/>
          <w:noProof/>
        </w:rPr>
        <w:drawing>
          <wp:inline distT="0" distB="0" distL="0" distR="0" wp14:anchorId="6C55359B" wp14:editId="1BF666AF">
            <wp:extent cx="2673879" cy="256136"/>
            <wp:effectExtent l="0" t="0" r="0" b="0"/>
            <wp:docPr id="41" name="Picture 41" descr="../../../../../Desktop/Screen%20Shot%202018-05-29%20at%2011.0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creen%20Shot%202018-05-29%20at%2011.09.01%"/>
                    <pic:cNvPicPr>
                      <a:picLocks noChangeAspect="1" noChangeArrowheads="1"/>
                    </pic:cNvPicPr>
                  </pic:nvPicPr>
                  <pic:blipFill rotWithShape="1">
                    <a:blip r:embed="rId22">
                      <a:extLst>
                        <a:ext uri="{28A0092B-C50C-407E-A947-70E740481C1C}">
                          <a14:useLocalDpi xmlns:a14="http://schemas.microsoft.com/office/drawing/2010/main" val="0"/>
                        </a:ext>
                      </a:extLst>
                    </a:blip>
                    <a:srcRect l="1444" t="9762" r="779"/>
                    <a:stretch/>
                  </pic:blipFill>
                  <pic:spPr bwMode="auto">
                    <a:xfrm>
                      <a:off x="0" y="0"/>
                      <a:ext cx="2682206" cy="256934"/>
                    </a:xfrm>
                    <a:prstGeom prst="rect">
                      <a:avLst/>
                    </a:prstGeom>
                    <a:noFill/>
                    <a:ln>
                      <a:noFill/>
                    </a:ln>
                    <a:extLst>
                      <a:ext uri="{53640926-AAD7-44D8-BBD7-CCE9431645EC}">
                        <a14:shadowObscured xmlns:a14="http://schemas.microsoft.com/office/drawing/2010/main"/>
                      </a:ext>
                    </a:extLst>
                  </pic:spPr>
                </pic:pic>
              </a:graphicData>
            </a:graphic>
          </wp:inline>
        </w:drawing>
      </w:r>
    </w:p>
    <w:p w14:paraId="0626988A" w14:textId="77777777" w:rsidR="007A046A" w:rsidRPr="00F64D72" w:rsidRDefault="007A046A" w:rsidP="00F64D72">
      <w:pPr>
        <w:spacing w:line="276" w:lineRule="auto"/>
        <w:jc w:val="center"/>
        <w:rPr>
          <w:rFonts w:ascii="Calibri Light" w:hAnsi="Calibri Light" w:cs="Menlo"/>
        </w:rPr>
      </w:pPr>
    </w:p>
    <w:p w14:paraId="00230DE3" w14:textId="1788F536" w:rsidR="00817D4A" w:rsidRPr="00817D4A" w:rsidRDefault="0098243C" w:rsidP="000B4201">
      <w:pPr>
        <w:pStyle w:val="ListParagraph"/>
        <w:numPr>
          <w:ilvl w:val="0"/>
          <w:numId w:val="16"/>
        </w:numPr>
        <w:spacing w:line="276" w:lineRule="auto"/>
        <w:rPr>
          <w:rFonts w:ascii="Calibri Light" w:hAnsi="Calibri Light" w:cs="Menlo"/>
        </w:rPr>
      </w:pPr>
      <w:r w:rsidRPr="00817D4A">
        <w:rPr>
          <w:rFonts w:ascii="Calibri Light" w:hAnsi="Calibri Light" w:cs="Times New Roman"/>
        </w:rPr>
        <w:t>When the Star Selection GUI appears</w:t>
      </w:r>
      <w:r w:rsidR="00817D4A">
        <w:rPr>
          <w:rFonts w:ascii="Calibri Light" w:hAnsi="Calibri Light" w:cs="Times New Roman"/>
        </w:rPr>
        <w:t>, again examine your input image.</w:t>
      </w:r>
    </w:p>
    <w:p w14:paraId="1225ACF2" w14:textId="5BD86434" w:rsidR="00593F77" w:rsidRPr="00817D4A" w:rsidRDefault="00593F77" w:rsidP="00817D4A">
      <w:pPr>
        <w:pStyle w:val="ListParagraph"/>
        <w:spacing w:line="276" w:lineRule="auto"/>
        <w:ind w:left="0"/>
        <w:rPr>
          <w:rFonts w:ascii="Calibri Light" w:hAnsi="Calibri Light" w:cs="Menlo"/>
        </w:rPr>
      </w:pPr>
      <w:r>
        <w:rPr>
          <w:rFonts w:ascii="Calibri Light" w:hAnsi="Calibri Light"/>
          <w:noProof/>
        </w:rPr>
        <mc:AlternateContent>
          <mc:Choice Requires="wps">
            <w:drawing>
              <wp:inline distT="0" distB="0" distL="0" distR="0" wp14:anchorId="4E1518B4" wp14:editId="06AC5377">
                <wp:extent cx="6858000" cy="1374140"/>
                <wp:effectExtent l="0" t="0" r="25400" b="22860"/>
                <wp:docPr id="49" name="Text Box 49"/>
                <wp:cNvGraphicFramePr/>
                <a:graphic xmlns:a="http://schemas.openxmlformats.org/drawingml/2006/main">
                  <a:graphicData uri="http://schemas.microsoft.com/office/word/2010/wordprocessingShape">
                    <wps:wsp>
                      <wps:cNvSpPr txBox="1"/>
                      <wps:spPr>
                        <a:xfrm>
                          <a:off x="0" y="0"/>
                          <a:ext cx="6858000" cy="1374140"/>
                        </a:xfrm>
                        <a:prstGeom prst="rect">
                          <a:avLst/>
                        </a:prstGeom>
                        <a:solidFill>
                          <a:schemeClr val="accent6">
                            <a:lumMod val="20000"/>
                            <a:lumOff val="80000"/>
                          </a:schemeClr>
                        </a:solidFill>
                        <a:ln w="22225">
                          <a:solidFill>
                            <a:schemeClr val="accent6"/>
                          </a:solidFill>
                        </a:ln>
                        <a:effectLst>
                          <a:softEdge rad="0"/>
                        </a:effectLst>
                      </wps:spPr>
                      <wps:style>
                        <a:lnRef idx="0">
                          <a:schemeClr val="accent1"/>
                        </a:lnRef>
                        <a:fillRef idx="0">
                          <a:schemeClr val="accent1"/>
                        </a:fillRef>
                        <a:effectRef idx="0">
                          <a:schemeClr val="accent1"/>
                        </a:effectRef>
                        <a:fontRef idx="minor">
                          <a:schemeClr val="dk1"/>
                        </a:fontRef>
                      </wps:style>
                      <wps:txbx>
                        <w:txbxContent>
                          <w:p w14:paraId="76E401F6" w14:textId="4287F44F" w:rsidR="000B4201" w:rsidRPr="00593F77" w:rsidRDefault="000B4201" w:rsidP="00593F77">
                            <w:pPr>
                              <w:spacing w:line="276" w:lineRule="auto"/>
                              <w:ind w:left="720" w:hanging="720"/>
                              <w:rPr>
                                <w:rFonts w:ascii="Calibri Light" w:hAnsi="Calibri Light"/>
                                <w:i/>
                                <w14:textOutline w14:w="9525" w14:cap="rnd" w14:cmpd="sng" w14:algn="ctr">
                                  <w14:noFill/>
                                  <w14:prstDash w14:val="solid"/>
                                  <w14:bevel/>
                                </w14:textOutline>
                              </w:rPr>
                            </w:pPr>
                            <w:r>
                              <w:rPr>
                                <w:rFonts w:ascii="Calibri Light" w:hAnsi="Calibri Light"/>
                                <w:i/>
                              </w:rPr>
                              <w:t>Note</w:t>
                            </w:r>
                            <w:r w:rsidRPr="00CE041D">
                              <w:rPr>
                                <w:rFonts w:ascii="Calibri Light" w:hAnsi="Calibri Light"/>
                                <w:i/>
                              </w:rPr>
                              <w:t>:</w:t>
                            </w:r>
                            <w:r>
                              <w:rPr>
                                <w:rFonts w:ascii="Calibri Light" w:hAnsi="Calibri Light"/>
                                <w:i/>
                                <w14:textOutline w14:w="9525" w14:cap="rnd" w14:cmpd="sng" w14:algn="ctr">
                                  <w14:noFill/>
                                  <w14:prstDash w14:val="solid"/>
                                  <w14:bevel/>
                                </w14:textOutline>
                              </w:rPr>
                              <w:tab/>
                            </w:r>
                            <w:r w:rsidRPr="00593F77">
                              <w:rPr>
                                <w:rFonts w:ascii="Calibri Light" w:hAnsi="Calibri Light"/>
                              </w:rPr>
                              <w:t xml:space="preserve">If you prefer to </w:t>
                            </w:r>
                            <w:r>
                              <w:rPr>
                                <w:rFonts w:ascii="Calibri Light" w:hAnsi="Calibri Light"/>
                              </w:rPr>
                              <w:t>analyze the image</w:t>
                            </w:r>
                            <w:r w:rsidRPr="00593F77">
                              <w:rPr>
                                <w:rFonts w:ascii="Calibri Light" w:hAnsi="Calibri Light"/>
                              </w:rPr>
                              <w:t xml:space="preserve"> in DS9, you can do so by typing </w:t>
                            </w:r>
                            <w:r w:rsidRPr="00593F77">
                              <w:rPr>
                                <w:rFonts w:ascii="Menlo" w:hAnsi="Menlo" w:cs="Menlo"/>
                                <w:sz w:val="22"/>
                                <w:szCs w:val="22"/>
                              </w:rPr>
                              <w:t xml:space="preserve">$ ds9 </w:t>
                            </w:r>
                            <w:proofErr w:type="spellStart"/>
                            <w:r w:rsidRPr="00593F77">
                              <w:rPr>
                                <w:rFonts w:ascii="Menlo" w:hAnsi="Menlo" w:cs="Menlo"/>
                                <w:sz w:val="22"/>
                                <w:szCs w:val="22"/>
                              </w:rPr>
                              <w:t>name_of_</w:t>
                            </w:r>
                            <w:proofErr w:type="gramStart"/>
                            <w:r w:rsidRPr="00593F77">
                              <w:rPr>
                                <w:rFonts w:ascii="Menlo" w:hAnsi="Menlo" w:cs="Menlo"/>
                                <w:sz w:val="22"/>
                                <w:szCs w:val="22"/>
                              </w:rPr>
                              <w:t>image.fits</w:t>
                            </w:r>
                            <w:proofErr w:type="spellEnd"/>
                            <w:proofErr w:type="gramEnd"/>
                            <w:r w:rsidRPr="00593F77">
                              <w:rPr>
                                <w:rFonts w:ascii="Calibri Light" w:hAnsi="Calibri Light"/>
                              </w:rPr>
                              <w:t xml:space="preserve"> into the command line or </w:t>
                            </w:r>
                            <w:r w:rsidRPr="00593F77">
                              <w:rPr>
                                <w:rFonts w:ascii="Menlo" w:hAnsi="Menlo" w:cs="Menlo"/>
                                <w:sz w:val="22"/>
                                <w:szCs w:val="22"/>
                              </w:rPr>
                              <w:t xml:space="preserve">!ds9 </w:t>
                            </w:r>
                            <w:proofErr w:type="spellStart"/>
                            <w:r w:rsidRPr="00593F77">
                              <w:rPr>
                                <w:rFonts w:ascii="Menlo" w:hAnsi="Menlo" w:cs="Menlo"/>
                                <w:sz w:val="22"/>
                                <w:szCs w:val="22"/>
                              </w:rPr>
                              <w:t>name_of_image.fits</w:t>
                            </w:r>
                            <w:proofErr w:type="spellEnd"/>
                            <w:r w:rsidR="00BA509A">
                              <w:rPr>
                                <w:rFonts w:ascii="Menlo" w:hAnsi="Menlo" w:cs="Menlo"/>
                                <w:sz w:val="22"/>
                                <w:szCs w:val="22"/>
                              </w:rPr>
                              <w:t xml:space="preserve"> </w:t>
                            </w:r>
                            <w:r w:rsidR="00BA509A">
                              <w:rPr>
                                <w:rFonts w:asciiTheme="majorHAnsi" w:hAnsiTheme="majorHAnsi" w:cs="Menlo"/>
                              </w:rPr>
                              <w:t>in</w:t>
                            </w:r>
                            <w:r w:rsidR="00BA509A" w:rsidRPr="00BA509A">
                              <w:rPr>
                                <w:rFonts w:asciiTheme="majorHAnsi" w:hAnsiTheme="majorHAnsi" w:cs="Menlo"/>
                              </w:rPr>
                              <w:t xml:space="preserve"> </w:t>
                            </w:r>
                            <w:proofErr w:type="spellStart"/>
                            <w:r w:rsidR="00BA509A" w:rsidRPr="00BA509A">
                              <w:rPr>
                                <w:rFonts w:asciiTheme="majorHAnsi" w:hAnsiTheme="majorHAnsi" w:cs="Menlo"/>
                              </w:rPr>
                              <w:t>IPython</w:t>
                            </w:r>
                            <w:proofErr w:type="spellEnd"/>
                            <w:r w:rsidRPr="00BA509A">
                              <w:rPr>
                                <w:rFonts w:asciiTheme="majorHAnsi" w:hAnsiTheme="majorHAnsi" w:cs="Menlo"/>
                              </w:rPr>
                              <w:t>.</w:t>
                            </w:r>
                            <w:r w:rsidRPr="00BA509A">
                              <w:rPr>
                                <w:rFonts w:asciiTheme="majorHAnsi" w:hAnsiTheme="majorHAnsi"/>
                              </w:rPr>
                              <w:t xml:space="preserve"> Be</w:t>
                            </w:r>
                            <w:r w:rsidRPr="00593F77">
                              <w:rPr>
                                <w:rFonts w:ascii="Calibri Light" w:hAnsi="Calibri Light"/>
                              </w:rPr>
                              <w:t xml:space="preserve"> sure to load the image in the folder </w:t>
                            </w:r>
                            <w:r w:rsidRPr="00593F77">
                              <w:rPr>
                                <w:rFonts w:ascii="Menlo" w:hAnsi="Menlo" w:cs="Menlo"/>
                                <w:sz w:val="22"/>
                                <w:szCs w:val="22"/>
                              </w:rPr>
                              <w:t>/Users/</w:t>
                            </w:r>
                            <w:r w:rsidR="002E1F48">
                              <w:rPr>
                                <w:rFonts w:ascii="Menlo" w:hAnsi="Menlo" w:cs="Menlo"/>
                                <w:sz w:val="22"/>
                                <w:szCs w:val="22"/>
                              </w:rPr>
                              <w:t>&lt;username&gt;</w:t>
                            </w:r>
                            <w:r w:rsidRPr="00593F77">
                              <w:rPr>
                                <w:rFonts w:ascii="Menlo" w:hAnsi="Menlo" w:cs="Menlo"/>
                                <w:sz w:val="22"/>
                                <w:szCs w:val="22"/>
                              </w:rPr>
                              <w:t>/</w:t>
                            </w:r>
                            <w:proofErr w:type="spellStart"/>
                            <w:r w:rsidRPr="00593F77">
                              <w:rPr>
                                <w:rFonts w:ascii="Menlo" w:hAnsi="Menlo" w:cs="Menlo"/>
                                <w:sz w:val="22"/>
                                <w:szCs w:val="22"/>
                              </w:rPr>
                              <w:t>WFSC_guiding</w:t>
                            </w:r>
                            <w:proofErr w:type="spellEnd"/>
                            <w:r w:rsidRPr="00593F77">
                              <w:rPr>
                                <w:rFonts w:ascii="Menlo" w:hAnsi="Menlo" w:cs="Menlo"/>
                                <w:sz w:val="22"/>
                                <w:szCs w:val="22"/>
                              </w:rPr>
                              <w:t>/WFR</w:t>
                            </w:r>
                            <w:r w:rsidR="002E1F48">
                              <w:rPr>
                                <w:rFonts w:ascii="Menlo" w:hAnsi="Menlo" w:cs="Menlo"/>
                                <w:sz w:val="22"/>
                                <w:szCs w:val="22"/>
                              </w:rPr>
                              <w:t>September</w:t>
                            </w:r>
                            <w:r w:rsidRPr="00593F77">
                              <w:rPr>
                                <w:rFonts w:ascii="Menlo" w:hAnsi="Menlo" w:cs="Menlo"/>
                                <w:sz w:val="22"/>
                                <w:szCs w:val="22"/>
                              </w:rPr>
                              <w:t>2018/</w:t>
                            </w:r>
                            <w:proofErr w:type="spellStart"/>
                            <w:r w:rsidRPr="00593F77">
                              <w:rPr>
                                <w:rFonts w:ascii="Menlo" w:hAnsi="Menlo" w:cs="Menlo"/>
                                <w:sz w:val="22"/>
                                <w:szCs w:val="22"/>
                              </w:rPr>
                              <w:t>ote</w:t>
                            </w:r>
                            <w:proofErr w:type="spellEnd"/>
                            <w:r w:rsidRPr="00593F77">
                              <w:rPr>
                                <w:rFonts w:ascii="Menlo" w:hAnsi="Menlo" w:cs="Menlo"/>
                                <w:sz w:val="22"/>
                                <w:szCs w:val="22"/>
                              </w:rPr>
                              <w:t>{#}/out/{root}/</w:t>
                            </w:r>
                            <w:proofErr w:type="spellStart"/>
                            <w:r w:rsidRPr="00593F77">
                              <w:rPr>
                                <w:rFonts w:ascii="Menlo" w:hAnsi="Menlo" w:cs="Menlo"/>
                                <w:sz w:val="22"/>
                                <w:szCs w:val="22"/>
                              </w:rPr>
                              <w:t>FGS_imgs</w:t>
                            </w:r>
                            <w:proofErr w:type="spellEnd"/>
                            <w:r w:rsidRPr="00593F77">
                              <w:rPr>
                                <w:rFonts w:ascii="Menlo" w:hAnsi="Menlo" w:cs="Menlo"/>
                                <w:sz w:val="22"/>
                                <w:szCs w:val="22"/>
                              </w:rPr>
                              <w:t>/</w:t>
                            </w:r>
                            <w:r w:rsidRPr="00593F77">
                              <w:rPr>
                                <w:rFonts w:asciiTheme="majorHAnsi" w:hAnsiTheme="majorHAnsi" w:cs="Menlo"/>
                              </w:rPr>
                              <w:t>, which is your FGS image. Since DS9 displays images differently than Python, go to the Zoom menu in the menu bar of DS9 and select “Invert Y”</w:t>
                            </w:r>
                            <w:r w:rsidRPr="00593F77">
                              <w:rPr>
                                <w:rFonts w:asciiTheme="majorHAnsi" w:hAnsiTheme="majorHAnsi"/>
                              </w:rPr>
                              <w:t>.</w:t>
                            </w:r>
                          </w:p>
                        </w:txbxContent>
                      </wps:txbx>
                      <wps:bodyPr rot="0" spcFirstLastPara="0" vertOverflow="overflow" horzOverflow="overflow" vert="horz" wrap="square" lIns="91440" tIns="45720" rIns="91440" bIns="0" numCol="1" spcCol="0" rtlCol="0" fromWordArt="0" anchor="t" anchorCtr="0" forceAA="0" compatLnSpc="1">
                        <a:prstTxWarp prst="textNoShape">
                          <a:avLst/>
                        </a:prstTxWarp>
                        <a:noAutofit/>
                      </wps:bodyPr>
                    </wps:wsp>
                  </a:graphicData>
                </a:graphic>
              </wp:inline>
            </w:drawing>
          </mc:Choice>
          <mc:Fallback>
            <w:pict>
              <v:shape w14:anchorId="4E1518B4" id="Text Box 49" o:spid="_x0000_s1046" type="#_x0000_t202" style="width:540pt;height:108.2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" fillcolor="#e2efd9 [665]" strokecolor="#70ad47 [3209]" strokeweight="1.75pt">
                <v:textbox inset=",,,0">
                  <w:txbxContent>
                    <w:p w14:paraId="76E401F6" w14:textId="4287F44F" w:rsidR="000B4201" w:rsidRPr="00593F77" w:rsidRDefault="000B4201" w:rsidP="00593F77">
                      <w:pPr>
                        <w:spacing w:line="276" w:lineRule="auto"/>
                        <w:ind w:left="720" w:hanging="720"/>
                        <w:rPr>
                          <w:rFonts w:ascii="Calibri Light" w:hAnsi="Calibri Light"/>
                          <w:i/>
                          <w14:textOutline w14:w="9525" w14:cap="rnd" w14:cmpd="sng" w14:algn="ctr">
                            <w14:noFill/>
                            <w14:prstDash w14:val="solid"/>
                            <w14:bevel/>
                          </w14:textOutline>
                        </w:rPr>
                      </w:pPr>
                      <w:r>
                        <w:rPr>
                          <w:rFonts w:ascii="Calibri Light" w:hAnsi="Calibri Light"/>
                          <w:i/>
                        </w:rPr>
                        <w:t>Note</w:t>
                      </w:r>
                      <w:r w:rsidRPr="00CE041D">
                        <w:rPr>
                          <w:rFonts w:ascii="Calibri Light" w:hAnsi="Calibri Light"/>
                          <w:i/>
                        </w:rPr>
                        <w:t>:</w:t>
                      </w:r>
                      <w:r>
                        <w:rPr>
                          <w:rFonts w:ascii="Calibri Light" w:hAnsi="Calibri Light"/>
                          <w:i/>
                          <w14:textOutline w14:w="9525" w14:cap="rnd" w14:cmpd="sng" w14:algn="ctr">
                            <w14:noFill/>
                            <w14:prstDash w14:val="solid"/>
                            <w14:bevel/>
                          </w14:textOutline>
                        </w:rPr>
                        <w:tab/>
                      </w:r>
                      <w:r w:rsidRPr="00593F77">
                        <w:rPr>
                          <w:rFonts w:ascii="Calibri Light" w:hAnsi="Calibri Light"/>
                        </w:rPr>
                        <w:t xml:space="preserve">If you prefer to </w:t>
                      </w:r>
                      <w:r>
                        <w:rPr>
                          <w:rFonts w:ascii="Calibri Light" w:hAnsi="Calibri Light"/>
                        </w:rPr>
                        <w:t>analyze the image</w:t>
                      </w:r>
                      <w:r w:rsidRPr="00593F77">
                        <w:rPr>
                          <w:rFonts w:ascii="Calibri Light" w:hAnsi="Calibri Light"/>
                        </w:rPr>
                        <w:t xml:space="preserve"> in DS9, you can do so by typing </w:t>
                      </w:r>
                      <w:r w:rsidRPr="00593F77">
                        <w:rPr>
                          <w:rFonts w:ascii="Menlo" w:hAnsi="Menlo" w:cs="Menlo"/>
                          <w:sz w:val="22"/>
                          <w:szCs w:val="22"/>
                        </w:rPr>
                        <w:t xml:space="preserve">$ ds9 </w:t>
                      </w:r>
                      <w:proofErr w:type="spellStart"/>
                      <w:r w:rsidRPr="00593F77">
                        <w:rPr>
                          <w:rFonts w:ascii="Menlo" w:hAnsi="Menlo" w:cs="Menlo"/>
                          <w:sz w:val="22"/>
                          <w:szCs w:val="22"/>
                        </w:rPr>
                        <w:t>name_of_</w:t>
                      </w:r>
                      <w:proofErr w:type="gramStart"/>
                      <w:r w:rsidRPr="00593F77">
                        <w:rPr>
                          <w:rFonts w:ascii="Menlo" w:hAnsi="Menlo" w:cs="Menlo"/>
                          <w:sz w:val="22"/>
                          <w:szCs w:val="22"/>
                        </w:rPr>
                        <w:t>image.fits</w:t>
                      </w:r>
                      <w:proofErr w:type="spellEnd"/>
                      <w:proofErr w:type="gramEnd"/>
                      <w:r w:rsidRPr="00593F77">
                        <w:rPr>
                          <w:rFonts w:ascii="Calibri Light" w:hAnsi="Calibri Light"/>
                        </w:rPr>
                        <w:t xml:space="preserve"> into the command line or </w:t>
                      </w:r>
                      <w:r w:rsidRPr="00593F77">
                        <w:rPr>
                          <w:rFonts w:ascii="Menlo" w:hAnsi="Menlo" w:cs="Menlo"/>
                          <w:sz w:val="22"/>
                          <w:szCs w:val="22"/>
                        </w:rPr>
                        <w:t xml:space="preserve">!ds9 </w:t>
                      </w:r>
                      <w:proofErr w:type="spellStart"/>
                      <w:r w:rsidRPr="00593F77">
                        <w:rPr>
                          <w:rFonts w:ascii="Menlo" w:hAnsi="Menlo" w:cs="Menlo"/>
                          <w:sz w:val="22"/>
                          <w:szCs w:val="22"/>
                        </w:rPr>
                        <w:t>name_of_image.fits</w:t>
                      </w:r>
                      <w:proofErr w:type="spellEnd"/>
                      <w:r w:rsidR="00BA509A">
                        <w:rPr>
                          <w:rFonts w:ascii="Menlo" w:hAnsi="Menlo" w:cs="Menlo"/>
                          <w:sz w:val="22"/>
                          <w:szCs w:val="22"/>
                        </w:rPr>
                        <w:t xml:space="preserve"> </w:t>
                      </w:r>
                      <w:r w:rsidR="00BA509A">
                        <w:rPr>
                          <w:rFonts w:asciiTheme="majorHAnsi" w:hAnsiTheme="majorHAnsi" w:cs="Menlo"/>
                        </w:rPr>
                        <w:t>in</w:t>
                      </w:r>
                      <w:r w:rsidR="00BA509A" w:rsidRPr="00BA509A">
                        <w:rPr>
                          <w:rFonts w:asciiTheme="majorHAnsi" w:hAnsiTheme="majorHAnsi" w:cs="Menlo"/>
                        </w:rPr>
                        <w:t xml:space="preserve"> </w:t>
                      </w:r>
                      <w:proofErr w:type="spellStart"/>
                      <w:r w:rsidR="00BA509A" w:rsidRPr="00BA509A">
                        <w:rPr>
                          <w:rFonts w:asciiTheme="majorHAnsi" w:hAnsiTheme="majorHAnsi" w:cs="Menlo"/>
                        </w:rPr>
                        <w:t>IPython</w:t>
                      </w:r>
                      <w:proofErr w:type="spellEnd"/>
                      <w:r w:rsidRPr="00BA509A">
                        <w:rPr>
                          <w:rFonts w:asciiTheme="majorHAnsi" w:hAnsiTheme="majorHAnsi" w:cs="Menlo"/>
                        </w:rPr>
                        <w:t>.</w:t>
                      </w:r>
                      <w:r w:rsidRPr="00BA509A">
                        <w:rPr>
                          <w:rFonts w:asciiTheme="majorHAnsi" w:hAnsiTheme="majorHAnsi"/>
                        </w:rPr>
                        <w:t xml:space="preserve"> Be</w:t>
                      </w:r>
                      <w:r w:rsidRPr="00593F77">
                        <w:rPr>
                          <w:rFonts w:ascii="Calibri Light" w:hAnsi="Calibri Light"/>
                        </w:rPr>
                        <w:t xml:space="preserve"> sure to load the image in the folder </w:t>
                      </w:r>
                      <w:r w:rsidRPr="00593F77">
                        <w:rPr>
                          <w:rFonts w:ascii="Menlo" w:hAnsi="Menlo" w:cs="Menlo"/>
                          <w:sz w:val="22"/>
                          <w:szCs w:val="22"/>
                        </w:rPr>
                        <w:t>/Users/</w:t>
                      </w:r>
                      <w:r w:rsidR="002E1F48">
                        <w:rPr>
                          <w:rFonts w:ascii="Menlo" w:hAnsi="Menlo" w:cs="Menlo"/>
                          <w:sz w:val="22"/>
                          <w:szCs w:val="22"/>
                        </w:rPr>
                        <w:t>&lt;username&gt;</w:t>
                      </w:r>
                      <w:r w:rsidRPr="00593F77">
                        <w:rPr>
                          <w:rFonts w:ascii="Menlo" w:hAnsi="Menlo" w:cs="Menlo"/>
                          <w:sz w:val="22"/>
                          <w:szCs w:val="22"/>
                        </w:rPr>
                        <w:t>/</w:t>
                      </w:r>
                      <w:proofErr w:type="spellStart"/>
                      <w:r w:rsidRPr="00593F77">
                        <w:rPr>
                          <w:rFonts w:ascii="Menlo" w:hAnsi="Menlo" w:cs="Menlo"/>
                          <w:sz w:val="22"/>
                          <w:szCs w:val="22"/>
                        </w:rPr>
                        <w:t>WFSC_guiding</w:t>
                      </w:r>
                      <w:proofErr w:type="spellEnd"/>
                      <w:r w:rsidRPr="00593F77">
                        <w:rPr>
                          <w:rFonts w:ascii="Menlo" w:hAnsi="Menlo" w:cs="Menlo"/>
                          <w:sz w:val="22"/>
                          <w:szCs w:val="22"/>
                        </w:rPr>
                        <w:t>/WFR</w:t>
                      </w:r>
                      <w:r w:rsidR="002E1F48">
                        <w:rPr>
                          <w:rFonts w:ascii="Menlo" w:hAnsi="Menlo" w:cs="Menlo"/>
                          <w:sz w:val="22"/>
                          <w:szCs w:val="22"/>
                        </w:rPr>
                        <w:t>September</w:t>
                      </w:r>
                      <w:r w:rsidRPr="00593F77">
                        <w:rPr>
                          <w:rFonts w:ascii="Menlo" w:hAnsi="Menlo" w:cs="Menlo"/>
                          <w:sz w:val="22"/>
                          <w:szCs w:val="22"/>
                        </w:rPr>
                        <w:t>2018/</w:t>
                      </w:r>
                      <w:proofErr w:type="spellStart"/>
                      <w:r w:rsidRPr="00593F77">
                        <w:rPr>
                          <w:rFonts w:ascii="Menlo" w:hAnsi="Menlo" w:cs="Menlo"/>
                          <w:sz w:val="22"/>
                          <w:szCs w:val="22"/>
                        </w:rPr>
                        <w:t>ote</w:t>
                      </w:r>
                      <w:proofErr w:type="spellEnd"/>
                      <w:r w:rsidRPr="00593F77">
                        <w:rPr>
                          <w:rFonts w:ascii="Menlo" w:hAnsi="Menlo" w:cs="Menlo"/>
                          <w:sz w:val="22"/>
                          <w:szCs w:val="22"/>
                        </w:rPr>
                        <w:t>{#}/out/{root}/</w:t>
                      </w:r>
                      <w:proofErr w:type="spellStart"/>
                      <w:r w:rsidRPr="00593F77">
                        <w:rPr>
                          <w:rFonts w:ascii="Menlo" w:hAnsi="Menlo" w:cs="Menlo"/>
                          <w:sz w:val="22"/>
                          <w:szCs w:val="22"/>
                        </w:rPr>
                        <w:t>FGS_imgs</w:t>
                      </w:r>
                      <w:proofErr w:type="spellEnd"/>
                      <w:r w:rsidRPr="00593F77">
                        <w:rPr>
                          <w:rFonts w:ascii="Menlo" w:hAnsi="Menlo" w:cs="Menlo"/>
                          <w:sz w:val="22"/>
                          <w:szCs w:val="22"/>
                        </w:rPr>
                        <w:t>/</w:t>
                      </w:r>
                      <w:r w:rsidRPr="00593F77">
                        <w:rPr>
                          <w:rFonts w:asciiTheme="majorHAnsi" w:hAnsiTheme="majorHAnsi" w:cs="Menlo"/>
                        </w:rPr>
                        <w:t>, which is your FGS image. Since DS9 displays images differently than Python, go to the Zoom menu in the menu bar of DS9 and select “Invert Y”</w:t>
                      </w:r>
                      <w:r w:rsidRPr="00593F77">
                        <w:rPr>
                          <w:rFonts w:asciiTheme="majorHAnsi" w:hAnsiTheme="majorHAnsi"/>
                        </w:rPr>
                        <w:t>.</w:t>
                      </w:r>
                    </w:p>
                  </w:txbxContent>
                </v:textbox>
                <w10:anchorlock/>
              </v:shape>
            </w:pict>
          </mc:Fallback>
        </mc:AlternateContent>
      </w:r>
    </w:p>
    <w:p w14:paraId="741CEEC7" w14:textId="74B44540" w:rsidR="0098243C" w:rsidRPr="009F6DB4" w:rsidRDefault="0098243C" w:rsidP="0098243C">
      <w:pPr>
        <w:pStyle w:val="ListParagraph"/>
        <w:spacing w:line="276" w:lineRule="auto"/>
        <w:rPr>
          <w:rFonts w:ascii="Calibri Light" w:hAnsi="Calibri Light" w:cs="Menlo"/>
        </w:rPr>
      </w:pPr>
      <w:r>
        <w:rPr>
          <w:rFonts w:ascii="Calibri Light" w:hAnsi="Calibri Light" w:cs="Times New Roman"/>
        </w:rPr>
        <w:t>Recall the suggested selection criteria</w:t>
      </w:r>
      <w:r w:rsidR="002E1F48">
        <w:rPr>
          <w:rFonts w:ascii="Calibri Light" w:hAnsi="Calibri Light" w:cs="Times New Roman"/>
        </w:rPr>
        <w:t xml:space="preserve"> (also see Appendix D in the CAR procedures)</w:t>
      </w:r>
      <w:r>
        <w:rPr>
          <w:rFonts w:ascii="Calibri Light" w:hAnsi="Calibri Light" w:cs="Times New Roman"/>
        </w:rPr>
        <w:t>:</w:t>
      </w:r>
    </w:p>
    <w:p w14:paraId="58421870" w14:textId="77777777" w:rsidR="0098243C" w:rsidRPr="008503E8" w:rsidRDefault="0098243C" w:rsidP="0098243C">
      <w:pPr>
        <w:pStyle w:val="ListParagraph"/>
        <w:numPr>
          <w:ilvl w:val="2"/>
          <w:numId w:val="37"/>
        </w:numPr>
        <w:spacing w:line="276" w:lineRule="auto"/>
        <w:ind w:left="1800"/>
        <w:rPr>
          <w:rFonts w:ascii="Calibri Light" w:hAnsi="Calibri Light" w:cs="Menlo"/>
        </w:rPr>
      </w:pPr>
      <w:r w:rsidRPr="008503E8">
        <w:rPr>
          <w:rFonts w:ascii="Calibri Light" w:hAnsi="Calibri Light" w:cs="Times New Roman"/>
        </w:rPr>
        <w:t>Select the more compact or “peaky” PSFs rather than diffuse, noncontiguous or “blobby” PSFs</w:t>
      </w:r>
    </w:p>
    <w:p w14:paraId="7AB054D4" w14:textId="77777777" w:rsidR="0098243C" w:rsidRPr="005818C7" w:rsidRDefault="0098243C" w:rsidP="0098243C">
      <w:pPr>
        <w:pStyle w:val="ListParagraph"/>
        <w:numPr>
          <w:ilvl w:val="2"/>
          <w:numId w:val="37"/>
        </w:numPr>
        <w:spacing w:line="276" w:lineRule="auto"/>
        <w:ind w:left="1800"/>
        <w:rPr>
          <w:rFonts w:ascii="Calibri Light" w:hAnsi="Calibri Light" w:cs="Menlo"/>
        </w:rPr>
      </w:pPr>
      <w:r w:rsidRPr="008503E8">
        <w:rPr>
          <w:rFonts w:ascii="Calibri Light" w:hAnsi="Calibri Light" w:cs="Times New Roman"/>
        </w:rPr>
        <w:t xml:space="preserve">Try to select some reference stars that are close to the guide star and some that are further away </w:t>
      </w:r>
    </w:p>
    <w:p w14:paraId="5283607D" w14:textId="1D912B7C" w:rsidR="0098243C" w:rsidRPr="0098243C" w:rsidRDefault="0098243C" w:rsidP="0098243C">
      <w:pPr>
        <w:pStyle w:val="ListParagraph"/>
        <w:numPr>
          <w:ilvl w:val="2"/>
          <w:numId w:val="37"/>
        </w:numPr>
        <w:spacing w:line="276" w:lineRule="auto"/>
        <w:ind w:left="1800"/>
        <w:rPr>
          <w:rFonts w:ascii="Calibri Light" w:hAnsi="Calibri Light" w:cs="Menlo"/>
        </w:rPr>
      </w:pPr>
      <w:r>
        <w:rPr>
          <w:rFonts w:ascii="Calibri Light" w:hAnsi="Calibri Light" w:cs="Times New Roman"/>
        </w:rPr>
        <w:t>Do not choose reference or guide stars in regions where several PSFs are close together</w:t>
      </w:r>
    </w:p>
    <w:p w14:paraId="2AA63A75" w14:textId="7D432AEA" w:rsidR="00817D4A" w:rsidRPr="00593F77" w:rsidRDefault="00817D4A" w:rsidP="00817D4A">
      <w:pPr>
        <w:pStyle w:val="ListParagraph"/>
        <w:numPr>
          <w:ilvl w:val="0"/>
          <w:numId w:val="16"/>
        </w:numPr>
        <w:spacing w:line="276" w:lineRule="auto"/>
        <w:rPr>
          <w:rFonts w:ascii="Calibri Light" w:hAnsi="Calibri Light" w:cs="Menlo"/>
        </w:rPr>
      </w:pPr>
      <w:r>
        <w:rPr>
          <w:rFonts w:ascii="Calibri Light" w:hAnsi="Calibri Light" w:cs="Times New Roman"/>
        </w:rPr>
        <w:t>Select new guide/reference stars and click “Done”.</w:t>
      </w:r>
    </w:p>
    <w:p w14:paraId="73EB72F6" w14:textId="09250FE1" w:rsidR="00817D4A" w:rsidRPr="00817D4A" w:rsidRDefault="00817D4A" w:rsidP="00817D4A">
      <w:pPr>
        <w:pStyle w:val="ListParagraph"/>
        <w:spacing w:line="276" w:lineRule="auto"/>
        <w:rPr>
          <w:rFonts w:ascii="Calibri Light" w:hAnsi="Calibri Light" w:cs="Menlo"/>
        </w:rPr>
      </w:pPr>
      <w:r>
        <w:rPr>
          <w:rFonts w:ascii="Calibri Light" w:hAnsi="Calibri Light" w:cs="Menlo"/>
        </w:rPr>
        <w:t xml:space="preserve">This step will overwrite the existing </w:t>
      </w:r>
      <w:proofErr w:type="spellStart"/>
      <w:r>
        <w:rPr>
          <w:rFonts w:ascii="Calibri Light" w:hAnsi="Calibri Light" w:cs="Menlo"/>
        </w:rPr>
        <w:t>ID.prc</w:t>
      </w:r>
      <w:proofErr w:type="spellEnd"/>
      <w:r>
        <w:rPr>
          <w:rFonts w:ascii="Calibri Light" w:hAnsi="Calibri Light" w:cs="Menlo"/>
        </w:rPr>
        <w:t xml:space="preserve"> and regfile.txt files with the new star commands.</w:t>
      </w:r>
    </w:p>
    <w:p w14:paraId="10ED6380" w14:textId="2C5316C1" w:rsidR="008E5F48" w:rsidRDefault="008E5F48" w:rsidP="0098243C">
      <w:pPr>
        <w:pStyle w:val="ListParagraph"/>
        <w:numPr>
          <w:ilvl w:val="0"/>
          <w:numId w:val="16"/>
        </w:numPr>
        <w:spacing w:line="276" w:lineRule="auto"/>
        <w:rPr>
          <w:rFonts w:ascii="Calibri Light" w:hAnsi="Calibri Light" w:cs="Menlo"/>
        </w:rPr>
      </w:pPr>
      <w:r w:rsidRPr="008E5F48">
        <w:rPr>
          <w:rFonts w:ascii="Calibri Light" w:hAnsi="Calibri Light" w:cs="Menlo"/>
        </w:rPr>
        <w:t>R</w:t>
      </w:r>
      <w:r>
        <w:rPr>
          <w:rFonts w:ascii="Calibri Light" w:hAnsi="Calibri Light" w:cs="Menlo"/>
        </w:rPr>
        <w:t>e</w:t>
      </w:r>
      <w:r w:rsidR="00F64D72">
        <w:rPr>
          <w:rFonts w:ascii="Calibri Light" w:hAnsi="Calibri Light" w:cs="Menlo"/>
        </w:rPr>
        <w:t>-</w:t>
      </w:r>
      <w:r w:rsidR="0069000D">
        <w:rPr>
          <w:rFonts w:ascii="Calibri Light" w:hAnsi="Calibri Light" w:cs="Menlo"/>
        </w:rPr>
        <w:t>run DHAS (</w:t>
      </w:r>
      <w:hyperlink w:anchor="testingindhas" w:history="1">
        <w:r w:rsidR="0069000D" w:rsidRPr="0098243C">
          <w:rPr>
            <w:rStyle w:val="Hyperlink"/>
            <w:rFonts w:ascii="Calibri Light" w:hAnsi="Calibri Light" w:cs="Menlo"/>
          </w:rPr>
          <w:t>Part V</w:t>
        </w:r>
      </w:hyperlink>
      <w:r>
        <w:rPr>
          <w:rFonts w:ascii="Calibri Light" w:hAnsi="Calibri Light" w:cs="Menlo"/>
        </w:rPr>
        <w:t>)</w:t>
      </w:r>
    </w:p>
    <w:p w14:paraId="30F79753" w14:textId="77777777" w:rsidR="008E5F48" w:rsidRDefault="008E5F48" w:rsidP="008E5F48">
      <w:pPr>
        <w:pStyle w:val="ListParagraph"/>
        <w:spacing w:line="276" w:lineRule="auto"/>
        <w:ind w:left="1080"/>
        <w:rPr>
          <w:rFonts w:ascii="Calibri Light" w:hAnsi="Calibri Light" w:cs="Menlo"/>
        </w:rPr>
      </w:pPr>
    </w:p>
    <w:p w14:paraId="1B999E07" w14:textId="06C49F8D" w:rsidR="008E5F48" w:rsidRPr="00A02FCE" w:rsidRDefault="008E5F48" w:rsidP="008E5F48">
      <w:pPr>
        <w:spacing w:line="276" w:lineRule="auto"/>
        <w:ind w:left="720"/>
        <w:jc w:val="center"/>
        <w:rPr>
          <w:rFonts w:ascii="Calibri Light" w:hAnsi="Calibri Light" w:cs="Menlo"/>
          <w:b/>
          <w:color w:val="000000" w:themeColor="text1"/>
        </w:rPr>
      </w:pPr>
      <w:r w:rsidRPr="00A02FCE">
        <w:rPr>
          <w:rFonts w:ascii="Calibri Light" w:hAnsi="Calibri Light" w:cs="Menlo"/>
          <w:b/>
          <w:color w:val="000000" w:themeColor="text1"/>
        </w:rPr>
        <w:t xml:space="preserve">If DHAS </w:t>
      </w:r>
      <w:r w:rsidRPr="00A02FCE">
        <w:rPr>
          <w:rFonts w:ascii="Calibri Light" w:hAnsi="Calibri Light" w:cs="Menlo"/>
          <w:b/>
          <w:color w:val="FF0000"/>
        </w:rPr>
        <w:t>fails</w:t>
      </w:r>
      <w:r w:rsidR="00F64D72" w:rsidRPr="00A02FCE">
        <w:rPr>
          <w:rFonts w:ascii="Calibri Light" w:hAnsi="Calibri Light" w:cs="Menlo"/>
          <w:b/>
          <w:color w:val="FF0000"/>
        </w:rPr>
        <w:t xml:space="preserve"> </w:t>
      </w:r>
      <w:r w:rsidR="00F64D72" w:rsidRPr="00A02FCE">
        <w:rPr>
          <w:rFonts w:ascii="Calibri Light" w:hAnsi="Calibri Light" w:cs="Menlo"/>
          <w:b/>
          <w:color w:val="000000" w:themeColor="text1"/>
        </w:rPr>
        <w:t>again</w:t>
      </w:r>
      <w:r w:rsidRPr="00A02FCE">
        <w:rPr>
          <w:rFonts w:ascii="Calibri Light" w:hAnsi="Calibri Light" w:cs="Menlo"/>
          <w:b/>
          <w:color w:val="000000" w:themeColor="text1"/>
        </w:rPr>
        <w:t xml:space="preserve">, we still need to try a different orientation of guide and reference stars until we find </w:t>
      </w:r>
      <w:r w:rsidR="000E16B2">
        <w:rPr>
          <w:rFonts w:ascii="Calibri Light" w:hAnsi="Calibri Light" w:cs="Menlo"/>
          <w:b/>
          <w:color w:val="000000" w:themeColor="text1"/>
        </w:rPr>
        <w:t xml:space="preserve">a successful one. Repeat </w:t>
      </w:r>
      <w:hyperlink w:anchor="reselectingstars" w:history="1">
        <w:r w:rsidR="000E16B2" w:rsidRPr="0098243C">
          <w:rPr>
            <w:rStyle w:val="Hyperlink"/>
            <w:rFonts w:ascii="Calibri Light" w:hAnsi="Calibri Light" w:cs="Menlo"/>
            <w:b/>
          </w:rPr>
          <w:t>Part V</w:t>
        </w:r>
        <w:r w:rsidR="0069000D" w:rsidRPr="0098243C">
          <w:rPr>
            <w:rStyle w:val="Hyperlink"/>
            <w:rFonts w:ascii="Calibri Light" w:hAnsi="Calibri Light" w:cs="Menlo"/>
            <w:b/>
          </w:rPr>
          <w:t>I</w:t>
        </w:r>
      </w:hyperlink>
      <w:r w:rsidRPr="00A02FCE">
        <w:rPr>
          <w:rFonts w:ascii="Calibri Light" w:hAnsi="Calibri Light" w:cs="Menlo"/>
          <w:b/>
          <w:color w:val="000000" w:themeColor="text1"/>
        </w:rPr>
        <w:t>.</w:t>
      </w:r>
    </w:p>
    <w:p w14:paraId="6F5028F0" w14:textId="03C0DC1D" w:rsidR="008E5F48" w:rsidRPr="008E5F48" w:rsidRDefault="008E5F48" w:rsidP="008E5F48">
      <w:pPr>
        <w:spacing w:line="276" w:lineRule="auto"/>
        <w:ind w:left="720"/>
        <w:jc w:val="center"/>
        <w:rPr>
          <w:rFonts w:ascii="Calibri Light" w:hAnsi="Calibri Light" w:cs="Menlo"/>
        </w:rPr>
      </w:pPr>
      <w:r w:rsidRPr="008E5F48">
        <w:rPr>
          <w:rFonts w:ascii="Calibri Light" w:hAnsi="Calibri Light" w:cs="Menlo"/>
        </w:rPr>
        <w:t>If DHAS is successful, move on to</w:t>
      </w:r>
      <w:r w:rsidR="000E16B2">
        <w:rPr>
          <w:rFonts w:ascii="Calibri Light" w:hAnsi="Calibri Light" w:cs="Menlo"/>
        </w:rPr>
        <w:t xml:space="preserve"> </w:t>
      </w:r>
      <w:hyperlink w:anchor="segmentguiding" w:history="1">
        <w:r w:rsidRPr="0098243C">
          <w:rPr>
            <w:rStyle w:val="Hyperlink"/>
            <w:rFonts w:ascii="Calibri Light" w:hAnsi="Calibri Light" w:cs="Menlo"/>
          </w:rPr>
          <w:t>Part V</w:t>
        </w:r>
        <w:r w:rsidR="000E16B2" w:rsidRPr="0098243C">
          <w:rPr>
            <w:rStyle w:val="Hyperlink"/>
            <w:rFonts w:ascii="Calibri Light" w:hAnsi="Calibri Light" w:cs="Menlo"/>
          </w:rPr>
          <w:t>I</w:t>
        </w:r>
        <w:r w:rsidR="0069000D" w:rsidRPr="0098243C">
          <w:rPr>
            <w:rStyle w:val="Hyperlink"/>
            <w:rFonts w:ascii="Calibri Light" w:hAnsi="Calibri Light" w:cs="Menlo"/>
          </w:rPr>
          <w:t>I</w:t>
        </w:r>
      </w:hyperlink>
      <w:r w:rsidRPr="008E5F48">
        <w:rPr>
          <w:rFonts w:ascii="Calibri Light" w:hAnsi="Calibri Light" w:cs="Menlo"/>
        </w:rPr>
        <w:t>.</w:t>
      </w:r>
    </w:p>
    <w:p w14:paraId="79C5EA70" w14:textId="77777777" w:rsidR="00AE47F3" w:rsidRPr="008503E8" w:rsidRDefault="00AE47F3" w:rsidP="00AE47F3">
      <w:pPr>
        <w:pBdr>
          <w:bottom w:val="single" w:sz="6" w:space="1" w:color="auto"/>
        </w:pBdr>
        <w:spacing w:line="276" w:lineRule="auto"/>
        <w:rPr>
          <w:rFonts w:ascii="Calibri Light" w:hAnsi="Calibri Light"/>
        </w:rPr>
      </w:pPr>
    </w:p>
    <w:p w14:paraId="38BFB0D1" w14:textId="77777777" w:rsidR="00AE47F3" w:rsidRPr="008503E8" w:rsidRDefault="00AE47F3" w:rsidP="00AE47F3">
      <w:pPr>
        <w:spacing w:line="276" w:lineRule="auto"/>
        <w:rPr>
          <w:rFonts w:ascii="Calibri Light" w:hAnsi="Calibri Light"/>
        </w:rPr>
      </w:pPr>
    </w:p>
    <w:p w14:paraId="2CEF0B95" w14:textId="77777777" w:rsidR="00AE47F3" w:rsidRPr="008503E8" w:rsidRDefault="00AE47F3" w:rsidP="00AE47F3">
      <w:pPr>
        <w:pStyle w:val="ListParagraph"/>
        <w:numPr>
          <w:ilvl w:val="0"/>
          <w:numId w:val="2"/>
        </w:numPr>
        <w:spacing w:line="276" w:lineRule="auto"/>
        <w:ind w:left="720" w:hanging="360"/>
        <w:rPr>
          <w:rFonts w:ascii="Calibri" w:hAnsi="Calibri" w:cs="Times New Roman"/>
          <w:b/>
          <w:bCs/>
          <w:sz w:val="28"/>
        </w:rPr>
      </w:pPr>
      <w:bookmarkStart w:id="9" w:name="segmentguiding"/>
      <w:r w:rsidRPr="008503E8">
        <w:rPr>
          <w:rFonts w:ascii="Calibri" w:hAnsi="Calibri" w:cs="Times New Roman"/>
          <w:b/>
          <w:bCs/>
          <w:sz w:val="28"/>
        </w:rPr>
        <w:lastRenderedPageBreak/>
        <w:t>Writing the Segment Guiding Override File</w:t>
      </w:r>
    </w:p>
    <w:bookmarkEnd w:id="9"/>
    <w:p w14:paraId="49ED6020" w14:textId="77777777" w:rsidR="00E147B4" w:rsidRPr="009F6DB4" w:rsidRDefault="00E147B4" w:rsidP="00E147B4">
      <w:pPr>
        <w:spacing w:line="276" w:lineRule="auto"/>
        <w:ind w:left="360"/>
        <w:rPr>
          <w:rFonts w:ascii="Calibri" w:hAnsi="Calibri"/>
          <w:b/>
          <w:bCs/>
          <w:sz w:val="28"/>
        </w:rPr>
      </w:pPr>
    </w:p>
    <w:p w14:paraId="2B8D93D3" w14:textId="77777777" w:rsidR="00B50CB5" w:rsidRPr="00B50CB5" w:rsidRDefault="00B50CB5" w:rsidP="007A046A">
      <w:pPr>
        <w:pStyle w:val="ListParagraph"/>
        <w:numPr>
          <w:ilvl w:val="0"/>
          <w:numId w:val="9"/>
        </w:numPr>
        <w:spacing w:line="276" w:lineRule="auto"/>
        <w:rPr>
          <w:rFonts w:ascii="Calibri Light" w:hAnsi="Calibri Light" w:cs="Times New Roman"/>
        </w:rPr>
      </w:pPr>
      <w:r w:rsidRPr="00212944">
        <w:rPr>
          <w:rFonts w:ascii="Calibri Light" w:hAnsi="Calibri Light" w:cs="Times New Roman"/>
        </w:rPr>
        <w:t>I</w:t>
      </w:r>
      <w:r>
        <w:rPr>
          <w:rFonts w:ascii="Calibri Light" w:hAnsi="Calibri Light" w:cs="Times New Roman"/>
        </w:rPr>
        <w:t xml:space="preserve">n the main GUI, select the “Segment Guiding” box. </w:t>
      </w:r>
      <w:r>
        <w:rPr>
          <w:rFonts w:ascii="Calibri Light" w:hAnsi="Calibri Light" w:cs="Menlo"/>
        </w:rPr>
        <w:t>All other options in the interface will be disabled.</w:t>
      </w:r>
    </w:p>
    <w:p w14:paraId="2013D2DA" w14:textId="77777777" w:rsidR="003D6F7D" w:rsidRDefault="008F0D1C" w:rsidP="003D6F7D">
      <w:pPr>
        <w:keepNext/>
        <w:spacing w:line="276" w:lineRule="auto"/>
        <w:jc w:val="center"/>
      </w:pPr>
      <w:r>
        <w:rPr>
          <w:noProof/>
        </w:rPr>
        <mc:AlternateContent>
          <mc:Choice Requires="wps">
            <w:drawing>
              <wp:anchor distT="0" distB="0" distL="114300" distR="114300" simplePos="0" relativeHeight="251699200" behindDoc="0" locked="0" layoutInCell="1" allowOverlap="1" wp14:anchorId="1A231716" wp14:editId="10DC6155">
                <wp:simplePos x="0" y="0"/>
                <wp:positionH relativeFrom="column">
                  <wp:posOffset>822960</wp:posOffset>
                </wp:positionH>
                <wp:positionV relativeFrom="paragraph">
                  <wp:posOffset>342428</wp:posOffset>
                </wp:positionV>
                <wp:extent cx="182880" cy="182880"/>
                <wp:effectExtent l="0" t="0" r="0" b="0"/>
                <wp:wrapNone/>
                <wp:docPr id="20" name="Text Box 20"/>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chemeClr val="accent2">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768B7086" w14:textId="77777777" w:rsidR="000B4201" w:rsidRPr="008F0D1C" w:rsidRDefault="000B4201" w:rsidP="008F0D1C">
                            <w:pPr>
                              <w:jc w:val="center"/>
                              <w:rPr>
                                <w:rFonts w:ascii="Calibri" w:hAnsi="Calibri"/>
                                <w:b/>
                                <w:bCs/>
                                <w:color w:val="C45911" w:themeColor="accent2" w:themeShade="BF"/>
                                <w:sz w:val="32"/>
                                <w:vertAlign w:val="superscript"/>
                                <w14:textOutline w14:w="0" w14:cap="flat" w14:cmpd="sng" w14:algn="ctr">
                                  <w14:noFill/>
                                  <w14:prstDash w14:val="solid"/>
                                  <w14:round/>
                                </w14:textOutline>
                              </w:rPr>
                            </w:pPr>
                            <w:r w:rsidRPr="008F0D1C">
                              <w:rPr>
                                <w:rFonts w:ascii="Calibri" w:hAnsi="Calibri"/>
                                <w:b/>
                                <w:bCs/>
                                <w:color w:val="C45911" w:themeColor="accent2" w:themeShade="BF"/>
                                <w:sz w:val="32"/>
                                <w:vertAlign w:val="superscript"/>
                                <w14:textOutline w14:w="0" w14:cap="flat" w14:cmpd="sng" w14:algn="ctr">
                                  <w14:noFill/>
                                  <w14:prstDash w14:val="solid"/>
                                  <w14:round/>
                                </w14:textOutline>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231716" id="Text Box 20" o:spid="_x0000_s1047" type="#_x0000_t202" style="position:absolute;left:0;text-align:left;margin-left:64.8pt;margin-top:26.95pt;width:14.4pt;height:14.4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" fillcolor="#fbe4d5 [661]" stroked="f">
                <v:textbox inset="0,0,0,0">
                  <w:txbxContent>
                    <w:p w14:paraId="768B7086" w14:textId="77777777" w:rsidR="000B4201" w:rsidRPr="008F0D1C" w:rsidRDefault="000B4201" w:rsidP="008F0D1C">
                      <w:pPr>
                        <w:jc w:val="center"/>
                        <w:rPr>
                          <w:rFonts w:ascii="Calibri" w:hAnsi="Calibri"/>
                          <w:b/>
                          <w:bCs/>
                          <w:color w:val="C45911" w:themeColor="accent2" w:themeShade="BF"/>
                          <w:sz w:val="32"/>
                          <w:vertAlign w:val="superscript"/>
                          <w14:textOutline w14:w="0" w14:cap="flat" w14:cmpd="sng" w14:algn="ctr">
                            <w14:noFill/>
                            <w14:prstDash w14:val="solid"/>
                            <w14:round/>
                          </w14:textOutline>
                        </w:rPr>
                      </w:pPr>
                      <w:r w:rsidRPr="008F0D1C">
                        <w:rPr>
                          <w:rFonts w:ascii="Calibri" w:hAnsi="Calibri"/>
                          <w:b/>
                          <w:bCs/>
                          <w:color w:val="C45911" w:themeColor="accent2" w:themeShade="BF"/>
                          <w:sz w:val="32"/>
                          <w:vertAlign w:val="superscript"/>
                          <w14:textOutline w14:w="0" w14:cap="flat" w14:cmpd="sng" w14:algn="ctr">
                            <w14:noFill/>
                            <w14:prstDash w14:val="solid"/>
                            <w14:round/>
                          </w14:textOutline>
                        </w:rPr>
                        <w:t>A</w:t>
                      </w:r>
                    </w:p>
                  </w:txbxContent>
                </v:textbox>
              </v:shape>
            </w:pict>
          </mc:Fallback>
        </mc:AlternateContent>
      </w:r>
      <w:r>
        <w:rPr>
          <w:noProof/>
        </w:rPr>
        <mc:AlternateContent>
          <mc:Choice Requires="wps">
            <w:drawing>
              <wp:anchor distT="0" distB="0" distL="114300" distR="114300" simplePos="0" relativeHeight="251703296" behindDoc="0" locked="0" layoutInCell="1" allowOverlap="1" wp14:anchorId="1BF8D2B7" wp14:editId="118C0D38">
                <wp:simplePos x="0" y="0"/>
                <wp:positionH relativeFrom="column">
                  <wp:posOffset>818515</wp:posOffset>
                </wp:positionH>
                <wp:positionV relativeFrom="paragraph">
                  <wp:posOffset>782157</wp:posOffset>
                </wp:positionV>
                <wp:extent cx="182880" cy="182880"/>
                <wp:effectExtent l="0" t="0" r="0" b="0"/>
                <wp:wrapNone/>
                <wp:docPr id="22" name="Text Box 22"/>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chemeClr val="accent2">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4DD38989" w14:textId="4045CEBF" w:rsidR="000B4201" w:rsidRPr="008F0D1C" w:rsidRDefault="000B4201" w:rsidP="008F0D1C">
                            <w:pPr>
                              <w:jc w:val="center"/>
                              <w:rPr>
                                <w:rFonts w:ascii="Calibri" w:hAnsi="Calibri"/>
                                <w:b/>
                                <w:bCs/>
                                <w:color w:val="C45911" w:themeColor="accent2" w:themeShade="BF"/>
                                <w:sz w:val="32"/>
                                <w:vertAlign w:val="superscript"/>
                                <w14:textOutline w14:w="0" w14:cap="flat" w14:cmpd="sng" w14:algn="ctr">
                                  <w14:noFill/>
                                  <w14:prstDash w14:val="solid"/>
                                  <w14:round/>
                                </w14:textOutline>
                              </w:rPr>
                            </w:pPr>
                            <w:r>
                              <w:rPr>
                                <w:rFonts w:ascii="Calibri" w:hAnsi="Calibri"/>
                                <w:b/>
                                <w:bCs/>
                                <w:color w:val="C45911" w:themeColor="accent2" w:themeShade="BF"/>
                                <w:sz w:val="32"/>
                                <w:vertAlign w:val="superscript"/>
                                <w14:textOutline w14:w="0" w14:cap="flat" w14:cmpd="sng" w14:algn="ctr">
                                  <w14:noFill/>
                                  <w14:prstDash w14:val="solid"/>
                                  <w14:round/>
                                </w14:textOutline>
                              </w:rP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F8D2B7" id="Text Box 22" o:spid="_x0000_s1048" type="#_x0000_t202" style="position:absolute;left:0;text-align:left;margin-left:64.45pt;margin-top:61.6pt;width:14.4pt;height:14.4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" fillcolor="#fbe4d5 [661]" stroked="f">
                <v:textbox inset="0,0,0,0">
                  <w:txbxContent>
                    <w:p w14:paraId="4DD38989" w14:textId="4045CEBF" w:rsidR="000B4201" w:rsidRPr="008F0D1C" w:rsidRDefault="000B4201" w:rsidP="008F0D1C">
                      <w:pPr>
                        <w:jc w:val="center"/>
                        <w:rPr>
                          <w:rFonts w:ascii="Calibri" w:hAnsi="Calibri"/>
                          <w:b/>
                          <w:bCs/>
                          <w:color w:val="C45911" w:themeColor="accent2" w:themeShade="BF"/>
                          <w:sz w:val="32"/>
                          <w:vertAlign w:val="superscript"/>
                          <w14:textOutline w14:w="0" w14:cap="flat" w14:cmpd="sng" w14:algn="ctr">
                            <w14:noFill/>
                            <w14:prstDash w14:val="solid"/>
                            <w14:round/>
                          </w14:textOutline>
                        </w:rPr>
                      </w:pPr>
                      <w:r>
                        <w:rPr>
                          <w:rFonts w:ascii="Calibri" w:hAnsi="Calibri"/>
                          <w:b/>
                          <w:bCs/>
                          <w:color w:val="C45911" w:themeColor="accent2" w:themeShade="BF"/>
                          <w:sz w:val="32"/>
                          <w:vertAlign w:val="superscript"/>
                          <w14:textOutline w14:w="0" w14:cap="flat" w14:cmpd="sng" w14:algn="ctr">
                            <w14:noFill/>
                            <w14:prstDash w14:val="solid"/>
                            <w14:round/>
                          </w14:textOutline>
                        </w:rPr>
                        <w:t>C</w:t>
                      </w:r>
                    </w:p>
                  </w:txbxContent>
                </v:textbox>
              </v:shape>
            </w:pict>
          </mc:Fallback>
        </mc:AlternateContent>
      </w:r>
      <w:r>
        <w:rPr>
          <w:noProof/>
        </w:rPr>
        <mc:AlternateContent>
          <mc:Choice Requires="wps">
            <w:drawing>
              <wp:anchor distT="0" distB="0" distL="114300" distR="114300" simplePos="0" relativeHeight="251701248" behindDoc="0" locked="0" layoutInCell="1" allowOverlap="1" wp14:anchorId="363E6D32" wp14:editId="28BE7292">
                <wp:simplePos x="0" y="0"/>
                <wp:positionH relativeFrom="column">
                  <wp:posOffset>821684</wp:posOffset>
                </wp:positionH>
                <wp:positionV relativeFrom="paragraph">
                  <wp:posOffset>568960</wp:posOffset>
                </wp:positionV>
                <wp:extent cx="182880" cy="182880"/>
                <wp:effectExtent l="0" t="0" r="0" b="0"/>
                <wp:wrapNone/>
                <wp:docPr id="21" name="Text Box 21"/>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chemeClr val="accent2">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527CB971" w14:textId="0CBC69C8" w:rsidR="000B4201" w:rsidRPr="008F0D1C" w:rsidRDefault="000B4201" w:rsidP="008F0D1C">
                            <w:pPr>
                              <w:jc w:val="center"/>
                              <w:rPr>
                                <w:rFonts w:ascii="Calibri" w:hAnsi="Calibri"/>
                                <w:b/>
                                <w:bCs/>
                                <w:color w:val="C45911" w:themeColor="accent2" w:themeShade="BF"/>
                                <w:sz w:val="32"/>
                                <w:vertAlign w:val="superscript"/>
                                <w14:textOutline w14:w="0" w14:cap="flat" w14:cmpd="sng" w14:algn="ctr">
                                  <w14:noFill/>
                                  <w14:prstDash w14:val="solid"/>
                                  <w14:round/>
                                </w14:textOutline>
                              </w:rPr>
                            </w:pPr>
                            <w:r>
                              <w:rPr>
                                <w:rFonts w:ascii="Calibri" w:hAnsi="Calibri"/>
                                <w:b/>
                                <w:bCs/>
                                <w:color w:val="C45911" w:themeColor="accent2" w:themeShade="BF"/>
                                <w:sz w:val="32"/>
                                <w:vertAlign w:val="superscript"/>
                                <w14:textOutline w14:w="0" w14:cap="flat" w14:cmpd="sng" w14:algn="ctr">
                                  <w14:noFill/>
                                  <w14:prstDash w14:val="solid"/>
                                  <w14:round/>
                                </w14:textOutline>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3E6D32" id="Text Box 21" o:spid="_x0000_s1049" type="#_x0000_t202" style="position:absolute;left:0;text-align:left;margin-left:64.7pt;margin-top:44.8pt;width:14.4pt;height:14.4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" fillcolor="#fbe4d5 [661]" stroked="f">
                <v:textbox inset="0,0,0,0">
                  <w:txbxContent>
                    <w:p w14:paraId="527CB971" w14:textId="0CBC69C8" w:rsidR="000B4201" w:rsidRPr="008F0D1C" w:rsidRDefault="000B4201" w:rsidP="008F0D1C">
                      <w:pPr>
                        <w:jc w:val="center"/>
                        <w:rPr>
                          <w:rFonts w:ascii="Calibri" w:hAnsi="Calibri"/>
                          <w:b/>
                          <w:bCs/>
                          <w:color w:val="C45911" w:themeColor="accent2" w:themeShade="BF"/>
                          <w:sz w:val="32"/>
                          <w:vertAlign w:val="superscript"/>
                          <w14:textOutline w14:w="0" w14:cap="flat" w14:cmpd="sng" w14:algn="ctr">
                            <w14:noFill/>
                            <w14:prstDash w14:val="solid"/>
                            <w14:round/>
                          </w14:textOutline>
                        </w:rPr>
                      </w:pPr>
                      <w:r>
                        <w:rPr>
                          <w:rFonts w:ascii="Calibri" w:hAnsi="Calibri"/>
                          <w:b/>
                          <w:bCs/>
                          <w:color w:val="C45911" w:themeColor="accent2" w:themeShade="BF"/>
                          <w:sz w:val="32"/>
                          <w:vertAlign w:val="superscript"/>
                          <w14:textOutline w14:w="0" w14:cap="flat" w14:cmpd="sng" w14:algn="ctr">
                            <w14:noFill/>
                            <w14:prstDash w14:val="solid"/>
                            <w14:round/>
                          </w14:textOutline>
                        </w:rPr>
                        <w:t>B</w:t>
                      </w:r>
                    </w:p>
                  </w:txbxContent>
                </v:textbox>
              </v:shape>
            </w:pict>
          </mc:Fallback>
        </mc:AlternateContent>
      </w:r>
      <w:r w:rsidR="00CC0B0B">
        <w:rPr>
          <w:noProof/>
        </w:rPr>
        <w:drawing>
          <wp:inline distT="0" distB="0" distL="0" distR="0" wp14:anchorId="1DF174C3" wp14:editId="513F1D8B">
            <wp:extent cx="5029200" cy="1013113"/>
            <wp:effectExtent l="0" t="0" r="0" b="3175"/>
            <wp:docPr id="44" name="Picture 44" descr="../../../../../Desktop/Screen%20Shot%202018-05-29%20at%2011.3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sktop/Screen%20Shot%202018-05-29%20at%2011.38.5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029200" cy="1013113"/>
                    </a:xfrm>
                    <a:prstGeom prst="rect">
                      <a:avLst/>
                    </a:prstGeom>
                    <a:noFill/>
                    <a:ln>
                      <a:noFill/>
                    </a:ln>
                  </pic:spPr>
                </pic:pic>
              </a:graphicData>
            </a:graphic>
          </wp:inline>
        </w:drawing>
      </w:r>
    </w:p>
    <w:p w14:paraId="3F858873" w14:textId="776697D2" w:rsidR="002B56DA" w:rsidRPr="00CC0B0B" w:rsidRDefault="003D6F7D" w:rsidP="003D6F7D">
      <w:pPr>
        <w:pStyle w:val="Caption"/>
        <w:jc w:val="center"/>
        <w:rPr>
          <w:rFonts w:ascii="Calibri Light" w:hAnsi="Calibri Light"/>
        </w:rPr>
      </w:pPr>
      <w:r>
        <w:t xml:space="preserve">Figure </w:t>
      </w:r>
      <w:r w:rsidR="003B52F0">
        <w:fldChar w:fldCharType="begin"/>
      </w:r>
      <w:r w:rsidR="003B52F0">
        <w:instrText xml:space="preserve"> SEQ Figure \* ARABIC </w:instrText>
      </w:r>
      <w:r w:rsidR="003B52F0">
        <w:fldChar w:fldCharType="separate"/>
      </w:r>
      <w:r>
        <w:rPr>
          <w:noProof/>
        </w:rPr>
        <w:t>11</w:t>
      </w:r>
      <w:r w:rsidR="003B52F0">
        <w:rPr>
          <w:noProof/>
        </w:rPr>
        <w:fldChar w:fldCharType="end"/>
      </w:r>
      <w:r>
        <w:t xml:space="preserve"> - </w:t>
      </w:r>
      <w:proofErr w:type="spellStart"/>
      <w:r>
        <w:t>Sement</w:t>
      </w:r>
      <w:proofErr w:type="spellEnd"/>
      <w:r>
        <w:t xml:space="preserve"> Guiding section of the Main GUI</w:t>
      </w:r>
    </w:p>
    <w:p w14:paraId="1CFAB690" w14:textId="7B5DB6BF" w:rsidR="007A046A" w:rsidRDefault="00CC0B0B" w:rsidP="00CC0B0B">
      <w:pPr>
        <w:pStyle w:val="ListParagraph"/>
        <w:numPr>
          <w:ilvl w:val="0"/>
          <w:numId w:val="9"/>
        </w:numPr>
        <w:spacing w:line="276" w:lineRule="auto"/>
        <w:rPr>
          <w:rFonts w:ascii="Calibri Light" w:hAnsi="Calibri Light"/>
        </w:rPr>
      </w:pPr>
      <w:r>
        <w:rPr>
          <w:rFonts w:ascii="Calibri Light" w:hAnsi="Calibri Light" w:cs="Times New Roman"/>
        </w:rPr>
        <w:t xml:space="preserve">If desired, specify a file from which to load the locations and brightness of the selected guide and reference star by selecting the </w:t>
      </w:r>
      <w:r w:rsidRPr="008F0D1C">
        <w:rPr>
          <w:rFonts w:ascii="Calibri" w:hAnsi="Calibri" w:cs="Times New Roman"/>
          <w:b/>
          <w:bCs/>
        </w:rPr>
        <w:t xml:space="preserve">“Read 1 command from file” radio </w:t>
      </w:r>
      <w:proofErr w:type="gramStart"/>
      <w:r w:rsidRPr="008F0D1C">
        <w:rPr>
          <w:rFonts w:ascii="Calibri" w:hAnsi="Calibri" w:cs="Times New Roman"/>
          <w:b/>
          <w:bCs/>
        </w:rPr>
        <w:t>button</w:t>
      </w:r>
      <w:r w:rsidR="008F0D1C" w:rsidRPr="00451EEB">
        <w:rPr>
          <w:noProof/>
        </w:rPr>
        <w:t xml:space="preserve"> </w:t>
      </w:r>
      <w:r w:rsidR="008F0D1C" w:rsidRPr="008F0D1C">
        <w:rPr>
          <w:noProof/>
          <w:color w:val="C45911" w:themeColor="accent2" w:themeShade="BF"/>
          <w:shd w:val="clear" w:color="auto" w:fill="FBE4D5" w:themeFill="accent2" w:themeFillTint="33"/>
        </w:rPr>
        <w:t xml:space="preserve"> </w:t>
      </w:r>
      <w:r w:rsidR="008F0D1C" w:rsidRPr="008F0D1C">
        <w:rPr>
          <w:rFonts w:ascii="Calibri" w:hAnsi="Calibri"/>
          <w:b/>
          <w:bCs/>
          <w:noProof/>
          <w:color w:val="C45911" w:themeColor="accent2" w:themeShade="BF"/>
          <w:shd w:val="clear" w:color="auto" w:fill="FBE4D5" w:themeFill="accent2" w:themeFillTint="33"/>
        </w:rPr>
        <w:t>A</w:t>
      </w:r>
      <w:proofErr w:type="gramEnd"/>
      <w:r w:rsidR="008F0D1C" w:rsidRPr="008F0D1C">
        <w:rPr>
          <w:rFonts w:ascii="Calibri" w:hAnsi="Calibri"/>
          <w:b/>
          <w:bCs/>
          <w:noProof/>
          <w:color w:val="C45911" w:themeColor="accent2" w:themeShade="BF"/>
          <w:shd w:val="clear" w:color="auto" w:fill="FBE4D5" w:themeFill="accent2" w:themeFillTint="33"/>
        </w:rPr>
        <w:t xml:space="preserve"> </w:t>
      </w:r>
      <w:r w:rsidR="008F0D1C">
        <w:rPr>
          <w:rFonts w:ascii="Calibri Light" w:hAnsi="Calibri Light" w:cs="Menlo"/>
        </w:rPr>
        <w:t xml:space="preserve"> </w:t>
      </w:r>
      <w:r>
        <w:rPr>
          <w:rFonts w:ascii="Calibri Light" w:hAnsi="Calibri Light" w:cs="Times New Roman"/>
        </w:rPr>
        <w:t>and specifying the path to this file (most likely a regfile.txt or a .</w:t>
      </w:r>
      <w:proofErr w:type="spellStart"/>
      <w:r>
        <w:rPr>
          <w:rFonts w:ascii="Calibri Light" w:hAnsi="Calibri Light" w:cs="Times New Roman"/>
        </w:rPr>
        <w:t>incat</w:t>
      </w:r>
      <w:proofErr w:type="spellEnd"/>
      <w:r>
        <w:rPr>
          <w:rFonts w:ascii="Calibri Light" w:hAnsi="Calibri Light" w:cs="Times New Roman"/>
        </w:rPr>
        <w:t xml:space="preserve"> file). </w:t>
      </w:r>
      <w:r w:rsidRPr="0018797A">
        <w:rPr>
          <w:rFonts w:ascii="Calibri Light" w:hAnsi="Calibri Light" w:cs="Times New Roman"/>
        </w:rPr>
        <w:t xml:space="preserve">Providing this </w:t>
      </w:r>
      <w:r>
        <w:rPr>
          <w:rFonts w:ascii="Calibri Light" w:hAnsi="Calibri Light" w:cs="Times New Roman"/>
        </w:rPr>
        <w:t xml:space="preserve">file </w:t>
      </w:r>
      <w:r w:rsidRPr="0018797A">
        <w:rPr>
          <w:rFonts w:ascii="Calibri Light" w:hAnsi="Calibri Light" w:cs="Times New Roman"/>
        </w:rPr>
        <w:t xml:space="preserve">will </w:t>
      </w:r>
      <w:ins w:id="10" w:author="Microsoft Office User" w:date="2018-09-27T09:05:00Z">
        <w:r w:rsidR="00FD4BA6">
          <w:rPr>
            <w:rFonts w:ascii="Calibri Light" w:hAnsi="Calibri Light" w:cs="Times New Roman"/>
          </w:rPr>
          <w:t xml:space="preserve">use only the guide and reference star selected by the user in step </w:t>
        </w:r>
      </w:ins>
      <w:ins w:id="11" w:author="Microsoft Office User" w:date="2018-09-27T09:06:00Z">
        <w:r w:rsidR="00FD4BA6">
          <w:rPr>
            <w:rFonts w:ascii="Calibri Light" w:hAnsi="Calibri Light" w:cs="Times New Roman"/>
          </w:rPr>
          <w:t>III</w:t>
        </w:r>
      </w:ins>
      <w:ins w:id="12" w:author="Microsoft Office User" w:date="2018-09-27T09:05:00Z">
        <w:r w:rsidR="00FD4BA6">
          <w:rPr>
            <w:rFonts w:ascii="Calibri Light" w:hAnsi="Calibri Light" w:cs="Times New Roman"/>
          </w:rPr>
          <w:t xml:space="preserve"> and </w:t>
        </w:r>
      </w:ins>
      <w:r w:rsidRPr="0018797A">
        <w:rPr>
          <w:rFonts w:ascii="Calibri Light" w:hAnsi="Calibri Light" w:cs="Times New Roman"/>
        </w:rPr>
        <w:t xml:space="preserve">bypass using the </w:t>
      </w:r>
      <w:r>
        <w:rPr>
          <w:rFonts w:ascii="Calibri Light" w:hAnsi="Calibri Light" w:cs="Times New Roman"/>
        </w:rPr>
        <w:t>Segment Guiding</w:t>
      </w:r>
      <w:r w:rsidR="008F0D1C">
        <w:rPr>
          <w:rFonts w:ascii="Calibri Light" w:hAnsi="Calibri Light" w:cs="Times New Roman"/>
        </w:rPr>
        <w:t xml:space="preserve"> GUI</w:t>
      </w:r>
      <w:ins w:id="13" w:author="Microsoft Office User" w:date="2018-09-27T09:04:00Z">
        <w:r w:rsidR="00FD4BA6">
          <w:rPr>
            <w:rFonts w:ascii="Calibri Light" w:hAnsi="Calibri Light" w:cs="Times New Roman"/>
          </w:rPr>
          <w:t xml:space="preserve">, and you can skip to </w:t>
        </w:r>
        <w:commentRangeStart w:id="14"/>
        <w:r w:rsidR="00FD4BA6">
          <w:rPr>
            <w:rFonts w:ascii="Calibri Light" w:hAnsi="Calibri Light" w:cs="Times New Roman"/>
          </w:rPr>
          <w:t>step 15</w:t>
        </w:r>
        <w:commentRangeEnd w:id="14"/>
        <w:r w:rsidR="00FD4BA6">
          <w:rPr>
            <w:rStyle w:val="CommentReference"/>
          </w:rPr>
          <w:commentReference w:id="14"/>
        </w:r>
      </w:ins>
      <w:ins w:id="15" w:author="Microsoft Office User" w:date="2018-09-27T09:06:00Z">
        <w:r w:rsidR="00FD4BA6">
          <w:rPr>
            <w:rFonts w:ascii="Calibri Light" w:hAnsi="Calibri Light" w:cs="Times New Roman"/>
          </w:rPr>
          <w:t xml:space="preserve"> below</w:t>
        </w:r>
      </w:ins>
      <w:r w:rsidRPr="0018797A">
        <w:rPr>
          <w:rFonts w:ascii="Calibri Light" w:hAnsi="Calibri Light" w:cs="Times New Roman"/>
        </w:rPr>
        <w:t>.</w:t>
      </w:r>
      <w:r w:rsidRPr="00212944">
        <w:rPr>
          <w:rFonts w:ascii="Calibri Light" w:hAnsi="Calibri Light"/>
        </w:rPr>
        <w:t xml:space="preserve"> </w:t>
      </w:r>
    </w:p>
    <w:p w14:paraId="5ED91802" w14:textId="0CACFB34" w:rsidR="008F0D1C" w:rsidRDefault="008F0D1C" w:rsidP="00CC0B0B">
      <w:pPr>
        <w:pStyle w:val="ListParagraph"/>
        <w:numPr>
          <w:ilvl w:val="0"/>
          <w:numId w:val="9"/>
        </w:numPr>
        <w:spacing w:line="276" w:lineRule="auto"/>
        <w:rPr>
          <w:rFonts w:ascii="Calibri Light" w:hAnsi="Calibri Light"/>
        </w:rPr>
      </w:pPr>
      <w:r>
        <w:rPr>
          <w:rFonts w:ascii="Calibri Light" w:hAnsi="Calibri Light"/>
        </w:rPr>
        <w:t xml:space="preserve">Otherwise, select the </w:t>
      </w:r>
      <w:r w:rsidRPr="008F0D1C">
        <w:rPr>
          <w:rFonts w:ascii="Calibri" w:hAnsi="Calibri"/>
          <w:b/>
          <w:bCs/>
        </w:rPr>
        <w:t xml:space="preserve">“Click-to-Select 1 or more commands (GUI)” radio </w:t>
      </w:r>
      <w:proofErr w:type="gramStart"/>
      <w:r w:rsidRPr="008F0D1C">
        <w:rPr>
          <w:rFonts w:ascii="Calibri" w:hAnsi="Calibri"/>
          <w:b/>
          <w:bCs/>
        </w:rPr>
        <w:t>button</w:t>
      </w:r>
      <w:r w:rsidRPr="00451EEB">
        <w:rPr>
          <w:noProof/>
        </w:rPr>
        <w:t xml:space="preserve"> </w:t>
      </w:r>
      <w:r w:rsidRPr="008F0D1C">
        <w:rPr>
          <w:noProof/>
          <w:color w:val="C45911" w:themeColor="accent2" w:themeShade="BF"/>
          <w:shd w:val="clear" w:color="auto" w:fill="FBE4D5" w:themeFill="accent2" w:themeFillTint="33"/>
        </w:rPr>
        <w:t xml:space="preserve"> </w:t>
      </w:r>
      <w:r>
        <w:rPr>
          <w:rFonts w:ascii="Calibri" w:hAnsi="Calibri"/>
          <w:b/>
          <w:bCs/>
          <w:noProof/>
          <w:color w:val="C45911" w:themeColor="accent2" w:themeShade="BF"/>
          <w:shd w:val="clear" w:color="auto" w:fill="FBE4D5" w:themeFill="accent2" w:themeFillTint="33"/>
        </w:rPr>
        <w:t>B</w:t>
      </w:r>
      <w:proofErr w:type="gramEnd"/>
      <w:r w:rsidRPr="008F0D1C">
        <w:rPr>
          <w:rFonts w:ascii="Calibri" w:hAnsi="Calibri"/>
          <w:b/>
          <w:bCs/>
          <w:noProof/>
          <w:color w:val="C45911" w:themeColor="accent2" w:themeShade="BF"/>
          <w:shd w:val="clear" w:color="auto" w:fill="FBE4D5" w:themeFill="accent2" w:themeFillTint="33"/>
        </w:rPr>
        <w:t xml:space="preserve"> </w:t>
      </w:r>
      <w:r>
        <w:rPr>
          <w:rFonts w:ascii="Calibri Light" w:hAnsi="Calibri Light" w:cs="Menlo"/>
        </w:rPr>
        <w:t xml:space="preserve"> </w:t>
      </w:r>
      <w:r>
        <w:rPr>
          <w:rFonts w:ascii="Calibri Light" w:hAnsi="Calibri Light"/>
        </w:rPr>
        <w:t xml:space="preserve">to launch the GUI that will allow you </w:t>
      </w:r>
      <w:r w:rsidRPr="0018797A">
        <w:rPr>
          <w:rFonts w:ascii="Calibri Light" w:hAnsi="Calibri Light" w:cs="Times New Roman"/>
        </w:rPr>
        <w:t xml:space="preserve">to </w:t>
      </w:r>
      <w:r>
        <w:rPr>
          <w:rFonts w:ascii="Calibri Light" w:hAnsi="Calibri Light" w:cs="Times New Roman"/>
        </w:rPr>
        <w:t>click-to-select</w:t>
      </w:r>
      <w:r w:rsidRPr="0018797A">
        <w:rPr>
          <w:rFonts w:ascii="Calibri Light" w:hAnsi="Calibri Light" w:cs="Times New Roman"/>
        </w:rPr>
        <w:t xml:space="preserve"> </w:t>
      </w:r>
      <w:r>
        <w:rPr>
          <w:rFonts w:ascii="Calibri Light" w:hAnsi="Calibri Light" w:cs="Times New Roman"/>
        </w:rPr>
        <w:t>multiple orientations of</w:t>
      </w:r>
      <w:r w:rsidRPr="0018797A">
        <w:rPr>
          <w:rFonts w:ascii="Calibri Light" w:hAnsi="Calibri Light" w:cs="Times New Roman"/>
        </w:rPr>
        <w:t xml:space="preserve"> guide and reference stars</w:t>
      </w:r>
      <w:r>
        <w:rPr>
          <w:rFonts w:ascii="Calibri Light" w:hAnsi="Calibri Light" w:cs="Times New Roman"/>
        </w:rPr>
        <w:t>.</w:t>
      </w:r>
    </w:p>
    <w:p w14:paraId="3E407560" w14:textId="0A5FFC28" w:rsidR="00CC0B0B" w:rsidRDefault="00CC0B0B" w:rsidP="00CC0B0B">
      <w:pPr>
        <w:pStyle w:val="ListParagraph"/>
        <w:numPr>
          <w:ilvl w:val="0"/>
          <w:numId w:val="9"/>
        </w:numPr>
        <w:spacing w:line="276" w:lineRule="auto"/>
        <w:rPr>
          <w:rFonts w:ascii="Calibri Light" w:hAnsi="Calibri Light"/>
        </w:rPr>
      </w:pPr>
      <w:r>
        <w:rPr>
          <w:rFonts w:ascii="Calibri Light" w:hAnsi="Calibri Light"/>
        </w:rPr>
        <w:t xml:space="preserve">Designate whether to mark reference stars in the segment guiding override file </w:t>
      </w:r>
      <w:r w:rsidR="008F0D1C">
        <w:rPr>
          <w:rFonts w:ascii="Calibri Light" w:hAnsi="Calibri Light"/>
        </w:rPr>
        <w:t>with the</w:t>
      </w:r>
      <w:r>
        <w:rPr>
          <w:rFonts w:ascii="Calibri Light" w:hAnsi="Calibri Light"/>
        </w:rPr>
        <w:t xml:space="preserve"> </w:t>
      </w:r>
      <w:r w:rsidRPr="008F0D1C">
        <w:rPr>
          <w:rFonts w:ascii="Calibri" w:hAnsi="Calibri"/>
          <w:b/>
          <w:bCs/>
        </w:rPr>
        <w:t>“</w:t>
      </w:r>
      <w:proofErr w:type="spellStart"/>
      <w:r w:rsidRPr="008F0D1C">
        <w:rPr>
          <w:rFonts w:ascii="Calibri" w:hAnsi="Calibri"/>
          <w:b/>
          <w:bCs/>
        </w:rPr>
        <w:t>refonly</w:t>
      </w:r>
      <w:proofErr w:type="spellEnd"/>
      <w:r w:rsidRPr="008F0D1C">
        <w:rPr>
          <w:rFonts w:ascii="Calibri" w:hAnsi="Calibri"/>
          <w:b/>
          <w:bCs/>
        </w:rPr>
        <w:t>”</w:t>
      </w:r>
      <w:r w:rsidR="008F0D1C">
        <w:rPr>
          <w:rFonts w:ascii="Calibri" w:hAnsi="Calibri"/>
          <w:b/>
          <w:bCs/>
        </w:rPr>
        <w:t xml:space="preserve"> check box</w:t>
      </w:r>
      <w:r>
        <w:rPr>
          <w:rFonts w:ascii="Calibri Light" w:hAnsi="Calibri Light"/>
        </w:rPr>
        <w:t>.</w:t>
      </w:r>
      <w:r w:rsidR="008F0D1C" w:rsidRPr="00451EEB">
        <w:rPr>
          <w:noProof/>
        </w:rPr>
        <w:t xml:space="preserve"> </w:t>
      </w:r>
      <w:r w:rsidR="008F0D1C" w:rsidRPr="008F0D1C">
        <w:rPr>
          <w:noProof/>
          <w:color w:val="C45911" w:themeColor="accent2" w:themeShade="BF"/>
          <w:shd w:val="clear" w:color="auto" w:fill="FBE4D5" w:themeFill="accent2" w:themeFillTint="33"/>
        </w:rPr>
        <w:t xml:space="preserve"> </w:t>
      </w:r>
      <w:proofErr w:type="gramStart"/>
      <w:r w:rsidR="008F0D1C">
        <w:rPr>
          <w:rFonts w:ascii="Calibri" w:hAnsi="Calibri"/>
          <w:b/>
          <w:bCs/>
          <w:noProof/>
          <w:color w:val="C45911" w:themeColor="accent2" w:themeShade="BF"/>
          <w:shd w:val="clear" w:color="auto" w:fill="FBE4D5" w:themeFill="accent2" w:themeFillTint="33"/>
        </w:rPr>
        <w:t>C</w:t>
      </w:r>
      <w:r w:rsidR="008F0D1C" w:rsidRPr="008F0D1C">
        <w:rPr>
          <w:rFonts w:ascii="Calibri" w:hAnsi="Calibri"/>
          <w:b/>
          <w:bCs/>
          <w:noProof/>
          <w:color w:val="C45911" w:themeColor="accent2" w:themeShade="BF"/>
          <w:shd w:val="clear" w:color="auto" w:fill="FBE4D5" w:themeFill="accent2" w:themeFillTint="33"/>
        </w:rPr>
        <w:t xml:space="preserve"> </w:t>
      </w:r>
      <w:r w:rsidR="008F0D1C">
        <w:rPr>
          <w:rFonts w:ascii="Calibri Light" w:hAnsi="Calibri Light" w:cs="Menlo"/>
        </w:rPr>
        <w:t xml:space="preserve"> </w:t>
      </w:r>
      <w:r>
        <w:rPr>
          <w:rFonts w:ascii="Calibri Light" w:hAnsi="Calibri Light"/>
        </w:rPr>
        <w:t>Unless</w:t>
      </w:r>
      <w:proofErr w:type="gramEnd"/>
      <w:r>
        <w:rPr>
          <w:rFonts w:ascii="Calibri Light" w:hAnsi="Calibri Light"/>
        </w:rPr>
        <w:t xml:space="preserve"> something has broken in VSS, this should be checked.</w:t>
      </w:r>
    </w:p>
    <w:p w14:paraId="4D99992F" w14:textId="65D757B7" w:rsidR="00CC66A3" w:rsidRPr="00CC66A3" w:rsidRDefault="008F0D1C" w:rsidP="00CC66A3">
      <w:pPr>
        <w:pStyle w:val="ListParagraph"/>
        <w:numPr>
          <w:ilvl w:val="0"/>
          <w:numId w:val="9"/>
        </w:numPr>
        <w:spacing w:line="276" w:lineRule="auto"/>
        <w:rPr>
          <w:rFonts w:ascii="Calibri Light" w:hAnsi="Calibri Light" w:cs="Times New Roman"/>
        </w:rPr>
      </w:pPr>
      <w:r>
        <w:rPr>
          <w:rFonts w:ascii="Calibri Light" w:hAnsi="Calibri Light" w:cs="Times New Roman"/>
        </w:rPr>
        <w:t>Before running the tool, o</w:t>
      </w:r>
      <w:r w:rsidR="002B56DA">
        <w:rPr>
          <w:rFonts w:ascii="Calibri Light" w:hAnsi="Calibri Light" w:cs="Times New Roman"/>
        </w:rPr>
        <w:t>btain the following parameters with the following methods</w:t>
      </w:r>
      <w:r w:rsidR="00CC66A3">
        <w:rPr>
          <w:rFonts w:ascii="Calibri Light" w:hAnsi="Calibri Light" w:cs="Times New Roman"/>
        </w:rPr>
        <w:t>:</w:t>
      </w:r>
    </w:p>
    <w:p w14:paraId="1896781E" w14:textId="77777777" w:rsidR="00CC66A3" w:rsidRPr="00CC66A3" w:rsidRDefault="00CC66A3" w:rsidP="00CC66A3">
      <w:pPr>
        <w:pStyle w:val="ListParagraph"/>
        <w:numPr>
          <w:ilvl w:val="1"/>
          <w:numId w:val="9"/>
        </w:numPr>
        <w:spacing w:line="276" w:lineRule="auto"/>
        <w:rPr>
          <w:rFonts w:ascii="Calibri Light" w:hAnsi="Calibri Light" w:cs="Times New Roman"/>
        </w:rPr>
      </w:pPr>
      <w:commentRangeStart w:id="16"/>
      <w:r w:rsidRPr="002B56DA">
        <w:rPr>
          <w:rFonts w:ascii="Calibri" w:hAnsi="Calibri" w:cs="Times New Roman"/>
          <w:b/>
          <w:bCs/>
        </w:rPr>
        <w:t>APT parameters</w:t>
      </w:r>
      <w:commentRangeEnd w:id="16"/>
      <w:r w:rsidR="00592F99">
        <w:rPr>
          <w:rStyle w:val="CommentReference"/>
        </w:rPr>
        <w:commentReference w:id="16"/>
      </w:r>
      <w:r>
        <w:rPr>
          <w:rFonts w:ascii="Calibri Light" w:hAnsi="Calibri Light" w:cs="Times New Roman"/>
        </w:rPr>
        <w:t>: If you do not know, ask the wavefront scientist for the</w:t>
      </w:r>
      <w:r w:rsidRPr="00CC66A3">
        <w:rPr>
          <w:rFonts w:ascii="Calibri Light" w:hAnsi="Calibri Light"/>
        </w:rPr>
        <w:t xml:space="preserve"> </w:t>
      </w:r>
      <w:r w:rsidRPr="00BB0470">
        <w:rPr>
          <w:rFonts w:ascii="Calibri Light" w:hAnsi="Calibri Light"/>
        </w:rPr>
        <w:t>program ID, observation number, and the visit number.</w:t>
      </w:r>
    </w:p>
    <w:p w14:paraId="5F8ADAC8" w14:textId="77777777" w:rsidR="00CC66A3" w:rsidRDefault="00CC66A3" w:rsidP="00CC66A3">
      <w:pPr>
        <w:pStyle w:val="ListParagraph"/>
        <w:numPr>
          <w:ilvl w:val="1"/>
          <w:numId w:val="9"/>
        </w:numPr>
        <w:spacing w:line="276" w:lineRule="auto"/>
        <w:rPr>
          <w:rFonts w:ascii="Calibri Light" w:hAnsi="Calibri Light" w:cs="Times New Roman"/>
        </w:rPr>
      </w:pPr>
      <w:r w:rsidRPr="005E4EC0">
        <w:rPr>
          <w:rFonts w:ascii="Calibri Light" w:hAnsi="Calibri Light" w:cs="Times New Roman"/>
        </w:rPr>
        <w:t>Guide star</w:t>
      </w:r>
      <w:r>
        <w:rPr>
          <w:rFonts w:ascii="Calibri" w:hAnsi="Calibri" w:cs="Times New Roman"/>
          <w:b/>
          <w:bCs/>
        </w:rPr>
        <w:t xml:space="preserve"> </w:t>
      </w:r>
      <w:r w:rsidRPr="005E4EC0">
        <w:rPr>
          <w:rFonts w:ascii="Calibri" w:hAnsi="Calibri" w:cs="Times New Roman"/>
          <w:b/>
          <w:bCs/>
        </w:rPr>
        <w:t>RA</w:t>
      </w:r>
      <w:r>
        <w:rPr>
          <w:rFonts w:ascii="Calibri Light" w:hAnsi="Calibri Light" w:cs="Times New Roman"/>
        </w:rPr>
        <w:t xml:space="preserve"> &amp; </w:t>
      </w:r>
      <w:r w:rsidRPr="005E4EC0">
        <w:rPr>
          <w:rFonts w:ascii="Calibri" w:hAnsi="Calibri" w:cs="Times New Roman"/>
          <w:b/>
          <w:bCs/>
        </w:rPr>
        <w:t>Dec</w:t>
      </w:r>
      <w:r>
        <w:rPr>
          <w:rFonts w:ascii="Calibri Light" w:hAnsi="Calibri Light" w:cs="Times New Roman"/>
        </w:rPr>
        <w:t>: Retrieve the guide star ID (e.g. N13I000017) from the APT file, under “Special Requirements” for the current observation. Look up this ID in the guide star catalog to determine the RA and Dec (</w:t>
      </w:r>
      <w:hyperlink r:id="rId34" w:history="1">
        <w:r w:rsidRPr="00BE1C0D">
          <w:rPr>
            <w:rStyle w:val="Hyperlink"/>
            <w:rFonts w:ascii="Calibri Light" w:hAnsi="Calibri Light" w:cs="Times New Roman"/>
          </w:rPr>
          <w:t>http://gsss.stsci.edu/webservices/GSC2/WebForm.aspx</w:t>
        </w:r>
      </w:hyperlink>
      <w:r>
        <w:rPr>
          <w:rFonts w:ascii="Calibri Light" w:hAnsi="Calibri Light" w:cs="Times New Roman"/>
        </w:rPr>
        <w:t>; submit the guide star ID in the “HST ID” field).</w:t>
      </w:r>
    </w:p>
    <w:p w14:paraId="6CF81A39" w14:textId="04B288AD" w:rsidR="00CC66A3" w:rsidRDefault="00CC66A3" w:rsidP="00CC66A3">
      <w:pPr>
        <w:pStyle w:val="ListParagraph"/>
        <w:numPr>
          <w:ilvl w:val="1"/>
          <w:numId w:val="9"/>
        </w:numPr>
        <w:spacing w:line="276" w:lineRule="auto"/>
        <w:rPr>
          <w:rFonts w:ascii="Calibri Light" w:hAnsi="Calibri Light" w:cs="Times New Roman"/>
        </w:rPr>
      </w:pPr>
      <w:r w:rsidRPr="005E4EC0">
        <w:rPr>
          <w:rFonts w:ascii="Calibri" w:hAnsi="Calibri" w:cs="Times New Roman"/>
          <w:b/>
          <w:bCs/>
        </w:rPr>
        <w:t>P</w:t>
      </w:r>
      <w:r>
        <w:rPr>
          <w:rFonts w:ascii="Calibri" w:hAnsi="Calibri" w:cs="Times New Roman"/>
          <w:b/>
          <w:bCs/>
        </w:rPr>
        <w:t xml:space="preserve">osition </w:t>
      </w:r>
      <w:r w:rsidRPr="005E4EC0">
        <w:rPr>
          <w:rFonts w:ascii="Calibri" w:hAnsi="Calibri" w:cs="Times New Roman"/>
          <w:b/>
          <w:bCs/>
        </w:rPr>
        <w:t>A</w:t>
      </w:r>
      <w:r>
        <w:rPr>
          <w:rFonts w:ascii="Calibri" w:hAnsi="Calibri" w:cs="Times New Roman"/>
          <w:b/>
          <w:bCs/>
        </w:rPr>
        <w:t>ngle</w:t>
      </w:r>
      <w:r>
        <w:rPr>
          <w:rFonts w:ascii="Calibri Light" w:hAnsi="Calibri Light" w:cs="Times New Roman"/>
        </w:rPr>
        <w:t>: Ask the S&amp;OC for the visit position angle</w:t>
      </w:r>
      <w:r w:rsidR="002E1F48">
        <w:rPr>
          <w:rFonts w:ascii="Calibri Light" w:hAnsi="Calibri Light" w:cs="Times New Roman"/>
        </w:rPr>
        <w:t xml:space="preserve"> at the guide star</w:t>
      </w:r>
      <w:r>
        <w:rPr>
          <w:rFonts w:ascii="Calibri Light" w:hAnsi="Calibri Light" w:cs="Times New Roman"/>
        </w:rPr>
        <w:t>.</w:t>
      </w:r>
    </w:p>
    <w:p w14:paraId="0512E84F" w14:textId="0349FB95" w:rsidR="00CC66A3" w:rsidRDefault="00CC66A3" w:rsidP="00CC66A3">
      <w:pPr>
        <w:pStyle w:val="ListParagraph"/>
        <w:numPr>
          <w:ilvl w:val="1"/>
          <w:numId w:val="9"/>
        </w:numPr>
        <w:spacing w:line="276" w:lineRule="auto"/>
        <w:rPr>
          <w:rFonts w:ascii="Calibri Light" w:hAnsi="Calibri Light" w:cs="Times New Roman"/>
        </w:rPr>
      </w:pPr>
      <w:r>
        <w:rPr>
          <w:rFonts w:ascii="Calibri Light" w:hAnsi="Calibri Light" w:cs="Times New Roman"/>
        </w:rPr>
        <w:t xml:space="preserve">Get the current </w:t>
      </w:r>
      <w:r w:rsidR="002B56DA" w:rsidRPr="002B56DA">
        <w:rPr>
          <w:rFonts w:ascii="Calibri" w:hAnsi="Calibri" w:cs="Times New Roman"/>
          <w:b/>
          <w:bCs/>
        </w:rPr>
        <w:t xml:space="preserve">V2 &amp; V3 </w:t>
      </w:r>
      <w:r w:rsidRPr="005E4EC0">
        <w:rPr>
          <w:rFonts w:ascii="Calibri" w:hAnsi="Calibri" w:cs="Times New Roman"/>
          <w:b/>
          <w:bCs/>
        </w:rPr>
        <w:t>boresight offset</w:t>
      </w:r>
      <w:r>
        <w:rPr>
          <w:rFonts w:ascii="Calibri Light" w:hAnsi="Calibri Light" w:cs="Times New Roman"/>
        </w:rPr>
        <w:t xml:space="preserve"> from the wavefront scientist.</w:t>
      </w:r>
    </w:p>
    <w:p w14:paraId="78F2077A" w14:textId="77777777" w:rsidR="00CC0B0B" w:rsidRPr="0010097A" w:rsidRDefault="00CC0B0B" w:rsidP="00CC0B0B">
      <w:pPr>
        <w:pStyle w:val="ListParagraph"/>
        <w:numPr>
          <w:ilvl w:val="0"/>
          <w:numId w:val="9"/>
        </w:numPr>
        <w:spacing w:line="276" w:lineRule="auto"/>
        <w:rPr>
          <w:rFonts w:ascii="Calibri Light" w:hAnsi="Calibri Light" w:cs="Menlo"/>
        </w:rPr>
      </w:pPr>
      <w:r>
        <w:rPr>
          <w:rFonts w:ascii="Calibri Light" w:hAnsi="Calibri Light" w:cs="Menlo"/>
        </w:rPr>
        <w:t>Run the tool:</w:t>
      </w:r>
    </w:p>
    <w:p w14:paraId="7815BD0B" w14:textId="77777777" w:rsidR="00CC0B0B" w:rsidRPr="00FD58EE" w:rsidRDefault="00CC0B0B" w:rsidP="00CC0B0B">
      <w:pPr>
        <w:spacing w:line="276" w:lineRule="auto"/>
        <w:jc w:val="center"/>
        <w:rPr>
          <w:rFonts w:ascii="Calibri Light" w:hAnsi="Calibri Light" w:cs="Menlo"/>
        </w:rPr>
      </w:pPr>
      <w:r>
        <w:rPr>
          <w:rFonts w:ascii="Calibri Light" w:hAnsi="Calibri Light" w:cs="Menlo"/>
          <w:noProof/>
        </w:rPr>
        <w:drawing>
          <wp:inline distT="0" distB="0" distL="0" distR="0" wp14:anchorId="709A57D4" wp14:editId="6C285A39">
            <wp:extent cx="2673879" cy="256136"/>
            <wp:effectExtent l="0" t="0" r="0" b="0"/>
            <wp:docPr id="45" name="Picture 45" descr="../../../../../Desktop/Screen%20Shot%202018-05-29%20at%2011.0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creen%20Shot%202018-05-29%20at%2011.09.01%"/>
                    <pic:cNvPicPr>
                      <a:picLocks noChangeAspect="1" noChangeArrowheads="1"/>
                    </pic:cNvPicPr>
                  </pic:nvPicPr>
                  <pic:blipFill rotWithShape="1">
                    <a:blip r:embed="rId22">
                      <a:extLst>
                        <a:ext uri="{28A0092B-C50C-407E-A947-70E740481C1C}">
                          <a14:useLocalDpi xmlns:a14="http://schemas.microsoft.com/office/drawing/2010/main" val="0"/>
                        </a:ext>
                      </a:extLst>
                    </a:blip>
                    <a:srcRect l="1444" t="9762" r="779"/>
                    <a:stretch/>
                  </pic:blipFill>
                  <pic:spPr bwMode="auto">
                    <a:xfrm>
                      <a:off x="0" y="0"/>
                      <a:ext cx="2682206" cy="256934"/>
                    </a:xfrm>
                    <a:prstGeom prst="rect">
                      <a:avLst/>
                    </a:prstGeom>
                    <a:noFill/>
                    <a:ln>
                      <a:noFill/>
                    </a:ln>
                    <a:extLst>
                      <a:ext uri="{53640926-AAD7-44D8-BBD7-CCE9431645EC}">
                        <a14:shadowObscured xmlns:a14="http://schemas.microsoft.com/office/drawing/2010/main"/>
                      </a:ext>
                    </a:extLst>
                  </pic:spPr>
                </pic:pic>
              </a:graphicData>
            </a:graphic>
          </wp:inline>
        </w:drawing>
      </w:r>
    </w:p>
    <w:p w14:paraId="7B409DC8" w14:textId="415622A7" w:rsidR="00CC0B0B" w:rsidRPr="00CC0B0B" w:rsidRDefault="002B56DA" w:rsidP="00CC0B0B">
      <w:pPr>
        <w:spacing w:line="276" w:lineRule="auto"/>
        <w:rPr>
          <w:rFonts w:ascii="Calibri Light" w:hAnsi="Calibri Light"/>
        </w:rPr>
      </w:pPr>
      <w:r>
        <w:rPr>
          <w:noProof/>
        </w:rPr>
        <w:lastRenderedPageBreak/>
        <mc:AlternateContent>
          <mc:Choice Requires="wps">
            <w:drawing>
              <wp:anchor distT="0" distB="0" distL="114300" distR="114300" simplePos="0" relativeHeight="251691008" behindDoc="0" locked="0" layoutInCell="1" allowOverlap="1" wp14:anchorId="207C2993" wp14:editId="3A1EF173">
                <wp:simplePos x="0" y="0"/>
                <wp:positionH relativeFrom="column">
                  <wp:posOffset>4281805</wp:posOffset>
                </wp:positionH>
                <wp:positionV relativeFrom="paragraph">
                  <wp:posOffset>4500880</wp:posOffset>
                </wp:positionV>
                <wp:extent cx="2795905" cy="266700"/>
                <wp:effectExtent l="0" t="0" r="0" b="12700"/>
                <wp:wrapSquare wrapText="bothSides"/>
                <wp:docPr id="17" name="Text Box 17"/>
                <wp:cNvGraphicFramePr/>
                <a:graphic xmlns:a="http://schemas.openxmlformats.org/drawingml/2006/main">
                  <a:graphicData uri="http://schemas.microsoft.com/office/word/2010/wordprocessingShape">
                    <wps:wsp>
                      <wps:cNvSpPr txBox="1"/>
                      <wps:spPr>
                        <a:xfrm>
                          <a:off x="0" y="0"/>
                          <a:ext cx="2795905" cy="266700"/>
                        </a:xfrm>
                        <a:prstGeom prst="rect">
                          <a:avLst/>
                        </a:prstGeom>
                        <a:solidFill>
                          <a:prstClr val="white"/>
                        </a:solidFill>
                        <a:ln>
                          <a:noFill/>
                        </a:ln>
                        <a:effectLst/>
                      </wps:spPr>
                      <wps:txbx>
                        <w:txbxContent>
                          <w:p w14:paraId="69ED0343" w14:textId="33FB497F" w:rsidR="000B4201" w:rsidRPr="00C470CF" w:rsidRDefault="000B4201" w:rsidP="002B56DA">
                            <w:pPr>
                              <w:pStyle w:val="Caption"/>
                              <w:jc w:val="center"/>
                              <w:rPr>
                                <w:rFonts w:ascii="Calibri Light" w:hAnsi="Calibri Light" w:cs="Times New Roman"/>
                                <w:noProof/>
                              </w:rPr>
                            </w:pPr>
                            <w:r>
                              <w:t xml:space="preserve">Figure </w:t>
                            </w:r>
                            <w:r w:rsidR="003D6F7D">
                              <w:t>12</w:t>
                            </w:r>
                            <w:r>
                              <w:t xml:space="preserve"> - Segment Guiding Dialog Box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7C2993" id="Text Box 17" o:spid="_x0000_s1050" type="#_x0000_t202" style="position:absolute;margin-left:337.15pt;margin-top:354.4pt;width:220.15pt;height:21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" stroked="f">
                <v:textbox style="mso-fit-shape-to-text:t" inset="0,0,0,0">
                  <w:txbxContent>
                    <w:p w14:paraId="69ED0343" w14:textId="33FB497F" w:rsidR="000B4201" w:rsidRPr="00C470CF" w:rsidRDefault="000B4201" w:rsidP="002B56DA">
                      <w:pPr>
                        <w:pStyle w:val="Caption"/>
                        <w:jc w:val="center"/>
                        <w:rPr>
                          <w:rFonts w:ascii="Calibri Light" w:hAnsi="Calibri Light" w:cs="Times New Roman"/>
                          <w:noProof/>
                        </w:rPr>
                      </w:pPr>
                      <w:r>
                        <w:t xml:space="preserve">Figure </w:t>
                      </w:r>
                      <w:r w:rsidR="003D6F7D">
                        <w:t>12</w:t>
                      </w:r>
                      <w:r>
                        <w:t xml:space="preserve"> - Segment Guiding Dialog Box</w:t>
                      </w:r>
                    </w:p>
                  </w:txbxContent>
                </v:textbox>
                <w10:wrap type="square"/>
              </v:shape>
            </w:pict>
          </mc:Fallback>
        </mc:AlternateContent>
      </w:r>
      <w:r w:rsidR="00BB0470">
        <w:rPr>
          <w:rFonts w:ascii="Calibri Light" w:hAnsi="Calibri Light"/>
          <w:noProof/>
        </w:rPr>
        <w:drawing>
          <wp:anchor distT="0" distB="0" distL="114300" distR="114300" simplePos="0" relativeHeight="251666432" behindDoc="0" locked="0" layoutInCell="1" allowOverlap="1" wp14:anchorId="1985E63B" wp14:editId="3CE5BEA6">
            <wp:simplePos x="0" y="0"/>
            <wp:positionH relativeFrom="column">
              <wp:posOffset>4281805</wp:posOffset>
            </wp:positionH>
            <wp:positionV relativeFrom="paragraph">
              <wp:posOffset>19050</wp:posOffset>
            </wp:positionV>
            <wp:extent cx="2795905" cy="4424680"/>
            <wp:effectExtent l="0" t="0" r="0" b="0"/>
            <wp:wrapSquare wrapText="bothSides"/>
            <wp:docPr id="46" name="Picture 46" descr="../../../../../Desktop/Screen%20Shot%202018-05-29%20at%2011.4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sktop/Screen%20Shot%202018-05-29%20at%2011.43.22%"/>
                    <pic:cNvPicPr>
                      <a:picLocks noChangeAspect="1" noChangeArrowheads="1"/>
                    </pic:cNvPicPr>
                  </pic:nvPicPr>
                  <pic:blipFill rotWithShape="1">
                    <a:blip r:embed="rId35">
                      <a:extLst>
                        <a:ext uri="{28A0092B-C50C-407E-A947-70E740481C1C}">
                          <a14:useLocalDpi xmlns:a14="http://schemas.microsoft.com/office/drawing/2010/main" val="0"/>
                        </a:ext>
                      </a:extLst>
                    </a:blip>
                    <a:srcRect b="3204"/>
                    <a:stretch/>
                  </pic:blipFill>
                  <pic:spPr bwMode="auto">
                    <a:xfrm>
                      <a:off x="0" y="0"/>
                      <a:ext cx="2795905" cy="44246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AAC3E37" w14:textId="6256C379" w:rsidR="007A046A" w:rsidRDefault="00BB0470" w:rsidP="00BB0470">
      <w:pPr>
        <w:pStyle w:val="ListParagraph"/>
        <w:numPr>
          <w:ilvl w:val="0"/>
          <w:numId w:val="9"/>
        </w:numPr>
        <w:spacing w:line="276" w:lineRule="auto"/>
        <w:rPr>
          <w:rFonts w:ascii="Calibri Light" w:hAnsi="Calibri Light" w:cs="Times New Roman"/>
        </w:rPr>
      </w:pPr>
      <w:r>
        <w:rPr>
          <w:rFonts w:ascii="Calibri Light" w:hAnsi="Calibri Light" w:cs="Times New Roman"/>
        </w:rPr>
        <w:t>When the Segment Guiding Dialog Box appears</w:t>
      </w:r>
      <w:r w:rsidR="008F0D1C">
        <w:rPr>
          <w:rFonts w:ascii="Calibri Light" w:hAnsi="Calibri Light" w:cs="Times New Roman"/>
        </w:rPr>
        <w:t xml:space="preserve"> (shown at right)</w:t>
      </w:r>
      <w:r>
        <w:rPr>
          <w:rFonts w:ascii="Calibri Light" w:hAnsi="Calibri Light" w:cs="Times New Roman"/>
        </w:rPr>
        <w:t>,</w:t>
      </w:r>
      <w:r w:rsidRPr="00BB0470">
        <w:rPr>
          <w:rFonts w:ascii="Calibri Light" w:hAnsi="Calibri Light" w:cs="Times New Roman"/>
        </w:rPr>
        <w:t xml:space="preserve"> </w:t>
      </w:r>
      <w:r>
        <w:rPr>
          <w:rFonts w:ascii="Calibri Light" w:hAnsi="Calibri Light" w:cs="Times New Roman"/>
        </w:rPr>
        <w:t>d</w:t>
      </w:r>
      <w:r w:rsidRPr="00BB0470">
        <w:rPr>
          <w:rFonts w:ascii="Calibri Light" w:hAnsi="Calibri Light" w:cs="Times New Roman"/>
        </w:rPr>
        <w:t>efine the segment guiding parameters, including</w:t>
      </w:r>
      <w:ins w:id="17" w:author="Microsoft Office User" w:date="2018-09-27T09:45:00Z">
        <w:r w:rsidR="00EF3A09">
          <w:rPr>
            <w:rFonts w:ascii="Calibri Light" w:hAnsi="Calibri Light" w:cs="Times New Roman"/>
          </w:rPr>
          <w:t xml:space="preserve"> (Note: It is unlikely for WFR2 that the first two factors will be used</w:t>
        </w:r>
        <w:proofErr w:type="gramStart"/>
        <w:r w:rsidR="00EF3A09">
          <w:rPr>
            <w:rFonts w:ascii="Calibri Light" w:hAnsi="Calibri Light" w:cs="Times New Roman"/>
          </w:rPr>
          <w:t xml:space="preserve">) </w:t>
        </w:r>
      </w:ins>
      <w:r w:rsidRPr="00BB0470">
        <w:rPr>
          <w:rFonts w:ascii="Calibri Light" w:hAnsi="Calibri Light" w:cs="Times New Roman"/>
        </w:rPr>
        <w:t>:</w:t>
      </w:r>
      <w:proofErr w:type="gramEnd"/>
    </w:p>
    <w:p w14:paraId="493E9BFF" w14:textId="4058492E" w:rsidR="00BB0470" w:rsidRDefault="00BB0470" w:rsidP="00BB0470">
      <w:pPr>
        <w:pStyle w:val="ListParagraph"/>
        <w:numPr>
          <w:ilvl w:val="1"/>
          <w:numId w:val="9"/>
        </w:numPr>
        <w:spacing w:line="276" w:lineRule="auto"/>
        <w:rPr>
          <w:rFonts w:ascii="Calibri Light" w:hAnsi="Calibri Light" w:cs="Times New Roman"/>
        </w:rPr>
      </w:pPr>
      <w:commentRangeStart w:id="18"/>
      <w:proofErr w:type="spellStart"/>
      <w:r w:rsidRPr="00BB0470">
        <w:rPr>
          <w:rFonts w:ascii="Calibri" w:hAnsi="Calibri" w:cs="Times New Roman"/>
          <w:b/>
          <w:bCs/>
        </w:rPr>
        <w:t>Countrate</w:t>
      </w:r>
      <w:proofErr w:type="spellEnd"/>
      <w:r w:rsidRPr="00BB0470">
        <w:rPr>
          <w:rFonts w:ascii="Calibri" w:hAnsi="Calibri" w:cs="Times New Roman"/>
          <w:b/>
          <w:bCs/>
        </w:rPr>
        <w:t xml:space="preserve"> factor</w:t>
      </w:r>
      <w:r>
        <w:rPr>
          <w:rFonts w:ascii="Calibri Light" w:hAnsi="Calibri Light" w:cs="Times New Roman"/>
        </w:rPr>
        <w:t xml:space="preserve"> – a factor between 0 and 1 that all segment magnitudes are multiplied by in the segment override file. Used for cases such as MIMF and CP when the segments are stacked but </w:t>
      </w:r>
      <w:proofErr w:type="spellStart"/>
      <w:r>
        <w:rPr>
          <w:rFonts w:ascii="Calibri Light" w:hAnsi="Calibri Light" w:cs="Times New Roman"/>
        </w:rPr>
        <w:t>unphased</w:t>
      </w:r>
      <w:proofErr w:type="spellEnd"/>
      <w:r>
        <w:rPr>
          <w:rFonts w:ascii="Calibri Light" w:hAnsi="Calibri Light" w:cs="Times New Roman"/>
        </w:rPr>
        <w:t xml:space="preserve">, and so the brightness of the guide star is dimmed. </w:t>
      </w:r>
    </w:p>
    <w:p w14:paraId="2853AE19" w14:textId="2B964A6C" w:rsidR="00BB0470" w:rsidRDefault="00BB0470" w:rsidP="00BB0470">
      <w:pPr>
        <w:pStyle w:val="ListParagraph"/>
        <w:numPr>
          <w:ilvl w:val="1"/>
          <w:numId w:val="9"/>
        </w:numPr>
        <w:spacing w:line="276" w:lineRule="auto"/>
        <w:rPr>
          <w:rFonts w:ascii="Calibri Light" w:hAnsi="Calibri Light" w:cs="Times New Roman"/>
        </w:rPr>
      </w:pPr>
      <w:r w:rsidRPr="00BB0470">
        <w:rPr>
          <w:rFonts w:ascii="Calibri" w:hAnsi="Calibri" w:cs="Times New Roman"/>
          <w:b/>
          <w:bCs/>
        </w:rPr>
        <w:t>Uncertainty factor</w:t>
      </w:r>
      <w:r>
        <w:rPr>
          <w:rFonts w:ascii="Calibri Light" w:hAnsi="Calibri Light" w:cs="Times New Roman"/>
        </w:rPr>
        <w:t xml:space="preserve"> – the degree of uncertainty in the </w:t>
      </w:r>
      <w:proofErr w:type="spellStart"/>
      <w:r>
        <w:rPr>
          <w:rFonts w:ascii="Calibri Light" w:hAnsi="Calibri Light" w:cs="Times New Roman"/>
        </w:rPr>
        <w:t>countrate</w:t>
      </w:r>
      <w:proofErr w:type="spellEnd"/>
      <w:r>
        <w:rPr>
          <w:rFonts w:ascii="Calibri Light" w:hAnsi="Calibri Light" w:cs="Times New Roman"/>
        </w:rPr>
        <w:t xml:space="preserve"> of each segment. E.g., an uncertainty factor of 0.9 for a star with a </w:t>
      </w:r>
      <w:proofErr w:type="spellStart"/>
      <w:r>
        <w:rPr>
          <w:rFonts w:ascii="Calibri Light" w:hAnsi="Calibri Light" w:cs="Times New Roman"/>
        </w:rPr>
        <w:t>countrate</w:t>
      </w:r>
      <w:proofErr w:type="spellEnd"/>
      <w:r>
        <w:rPr>
          <w:rFonts w:ascii="Calibri Light" w:hAnsi="Calibri Light" w:cs="Times New Roman"/>
        </w:rPr>
        <w:t xml:space="preserve"> of 1,000 writes an uncertainty of 900.</w:t>
      </w:r>
    </w:p>
    <w:commentRangeEnd w:id="18"/>
    <w:p w14:paraId="7E742401" w14:textId="6B5BD4AA" w:rsidR="00BB0470" w:rsidRDefault="00EF3A09" w:rsidP="00BB0470">
      <w:pPr>
        <w:pStyle w:val="ListParagraph"/>
        <w:numPr>
          <w:ilvl w:val="1"/>
          <w:numId w:val="9"/>
        </w:numPr>
        <w:spacing w:line="276" w:lineRule="auto"/>
        <w:rPr>
          <w:rFonts w:ascii="Calibri Light" w:hAnsi="Calibri Light" w:cs="Times New Roman"/>
        </w:rPr>
      </w:pPr>
      <w:r>
        <w:rPr>
          <w:rStyle w:val="CommentReference"/>
        </w:rPr>
        <w:commentReference w:id="18"/>
      </w:r>
      <w:r w:rsidR="00BB0470" w:rsidRPr="00BB0470">
        <w:rPr>
          <w:rFonts w:ascii="Calibri" w:hAnsi="Calibri" w:cs="Times New Roman"/>
          <w:b/>
          <w:bCs/>
        </w:rPr>
        <w:t>Program Number</w:t>
      </w:r>
      <w:r w:rsidR="00BB0470">
        <w:rPr>
          <w:rFonts w:ascii="Calibri Light" w:hAnsi="Calibri Light" w:cs="Times New Roman"/>
        </w:rPr>
        <w:t xml:space="preserve"> – ID of the current APT program; three to five digits</w:t>
      </w:r>
    </w:p>
    <w:p w14:paraId="200E9AF8" w14:textId="16CE7D08" w:rsidR="00BB0470" w:rsidRDefault="00BB0470" w:rsidP="00BB0470">
      <w:pPr>
        <w:pStyle w:val="ListParagraph"/>
        <w:numPr>
          <w:ilvl w:val="1"/>
          <w:numId w:val="9"/>
        </w:numPr>
        <w:spacing w:line="276" w:lineRule="auto"/>
        <w:rPr>
          <w:rFonts w:ascii="Calibri Light" w:hAnsi="Calibri Light" w:cs="Times New Roman"/>
        </w:rPr>
      </w:pPr>
      <w:r w:rsidRPr="00BB0470">
        <w:rPr>
          <w:rFonts w:ascii="Calibri" w:hAnsi="Calibri" w:cs="Times New Roman"/>
          <w:b/>
          <w:bCs/>
        </w:rPr>
        <w:t>Observation Number</w:t>
      </w:r>
    </w:p>
    <w:p w14:paraId="0A9F5A66" w14:textId="411208BF" w:rsidR="00BB0470" w:rsidRDefault="00BB0470" w:rsidP="00BB0470">
      <w:pPr>
        <w:pStyle w:val="ListParagraph"/>
        <w:numPr>
          <w:ilvl w:val="1"/>
          <w:numId w:val="9"/>
        </w:numPr>
        <w:spacing w:line="276" w:lineRule="auto"/>
        <w:rPr>
          <w:rFonts w:ascii="Calibri Light" w:hAnsi="Calibri Light" w:cs="Times New Roman"/>
        </w:rPr>
      </w:pPr>
      <w:r w:rsidRPr="00BB0470">
        <w:rPr>
          <w:rFonts w:ascii="Calibri" w:hAnsi="Calibri" w:cs="Times New Roman"/>
          <w:b/>
          <w:bCs/>
        </w:rPr>
        <w:t>Visit Number</w:t>
      </w:r>
    </w:p>
    <w:p w14:paraId="24157E3A" w14:textId="1A78D621" w:rsidR="00727487" w:rsidRDefault="00BB0470" w:rsidP="00BB0470">
      <w:pPr>
        <w:pStyle w:val="ListParagraph"/>
        <w:numPr>
          <w:ilvl w:val="1"/>
          <w:numId w:val="9"/>
        </w:numPr>
        <w:spacing w:line="276" w:lineRule="auto"/>
        <w:rPr>
          <w:rFonts w:ascii="Calibri Light" w:hAnsi="Calibri Light" w:cs="Times New Roman"/>
        </w:rPr>
      </w:pPr>
      <w:r w:rsidRPr="00BB0470">
        <w:rPr>
          <w:rFonts w:ascii="Calibri" w:hAnsi="Calibri" w:cs="Times New Roman"/>
          <w:b/>
          <w:bCs/>
        </w:rPr>
        <w:t>Right Ascension</w:t>
      </w:r>
      <w:r w:rsidR="00727487">
        <w:rPr>
          <w:rFonts w:ascii="Calibri Light" w:hAnsi="Calibri Light" w:cs="Times New Roman"/>
        </w:rPr>
        <w:t xml:space="preserve"> of the guide star</w:t>
      </w:r>
    </w:p>
    <w:p w14:paraId="67983CFA" w14:textId="35067221" w:rsidR="00727487" w:rsidRDefault="00BB0470" w:rsidP="00BB0470">
      <w:pPr>
        <w:pStyle w:val="ListParagraph"/>
        <w:numPr>
          <w:ilvl w:val="1"/>
          <w:numId w:val="9"/>
        </w:numPr>
        <w:spacing w:line="276" w:lineRule="auto"/>
        <w:rPr>
          <w:rFonts w:ascii="Calibri Light" w:hAnsi="Calibri Light" w:cs="Times New Roman"/>
        </w:rPr>
      </w:pPr>
      <w:r w:rsidRPr="00BB0470">
        <w:rPr>
          <w:rFonts w:ascii="Calibri" w:hAnsi="Calibri" w:cs="Times New Roman"/>
          <w:b/>
          <w:bCs/>
        </w:rPr>
        <w:t>Declination</w:t>
      </w:r>
      <w:r w:rsidR="00727487" w:rsidRPr="00BB0470">
        <w:rPr>
          <w:rFonts w:ascii="Calibri" w:hAnsi="Calibri" w:cs="Times New Roman"/>
          <w:b/>
          <w:bCs/>
        </w:rPr>
        <w:t xml:space="preserve"> </w:t>
      </w:r>
      <w:r w:rsidR="00727487">
        <w:rPr>
          <w:rFonts w:ascii="Calibri Light" w:hAnsi="Calibri Light" w:cs="Times New Roman"/>
        </w:rPr>
        <w:t xml:space="preserve">of the guide star </w:t>
      </w:r>
    </w:p>
    <w:p w14:paraId="53553141" w14:textId="064F7F95" w:rsidR="00BB0470" w:rsidRDefault="00BB0470" w:rsidP="00BB0470">
      <w:pPr>
        <w:pStyle w:val="ListParagraph"/>
        <w:numPr>
          <w:ilvl w:val="1"/>
          <w:numId w:val="9"/>
        </w:numPr>
        <w:spacing w:line="276" w:lineRule="auto"/>
        <w:rPr>
          <w:rFonts w:ascii="Calibri Light" w:hAnsi="Calibri Light" w:cs="Times New Roman"/>
        </w:rPr>
      </w:pPr>
      <w:r w:rsidRPr="00BB0470">
        <w:rPr>
          <w:rFonts w:ascii="Calibri" w:hAnsi="Calibri" w:cs="Times New Roman"/>
          <w:b/>
          <w:bCs/>
        </w:rPr>
        <w:t>Position Angle</w:t>
      </w:r>
      <w:r>
        <w:rPr>
          <w:rFonts w:ascii="Calibri Light" w:hAnsi="Calibri Light" w:cs="Times New Roman"/>
        </w:rPr>
        <w:t xml:space="preserve"> of the observatory</w:t>
      </w:r>
    </w:p>
    <w:p w14:paraId="32DE18FF" w14:textId="61BA3B44" w:rsidR="00BB0470" w:rsidRDefault="00BB0470" w:rsidP="00BB0470">
      <w:pPr>
        <w:pStyle w:val="ListParagraph"/>
        <w:numPr>
          <w:ilvl w:val="1"/>
          <w:numId w:val="9"/>
        </w:numPr>
        <w:spacing w:line="276" w:lineRule="auto"/>
        <w:rPr>
          <w:rFonts w:ascii="Calibri Light" w:hAnsi="Calibri Light" w:cs="Times New Roman"/>
        </w:rPr>
      </w:pPr>
      <w:r w:rsidRPr="00BB0470">
        <w:rPr>
          <w:rFonts w:ascii="Calibri" w:hAnsi="Calibri" w:cs="Times New Roman"/>
          <w:b/>
          <w:bCs/>
        </w:rPr>
        <w:t>V2 Boresight offset</w:t>
      </w:r>
    </w:p>
    <w:p w14:paraId="0D71CC60" w14:textId="408088FA" w:rsidR="00BB0470" w:rsidRPr="00CC66A3" w:rsidRDefault="00BB0470" w:rsidP="00BB0470">
      <w:pPr>
        <w:pStyle w:val="ListParagraph"/>
        <w:numPr>
          <w:ilvl w:val="1"/>
          <w:numId w:val="9"/>
        </w:numPr>
        <w:spacing w:line="276" w:lineRule="auto"/>
        <w:rPr>
          <w:rFonts w:ascii="Calibri Light" w:hAnsi="Calibri Light" w:cs="Times New Roman"/>
        </w:rPr>
      </w:pPr>
      <w:r w:rsidRPr="00BB0470">
        <w:rPr>
          <w:rFonts w:ascii="Calibri" w:hAnsi="Calibri" w:cs="Times New Roman"/>
          <w:b/>
          <w:bCs/>
        </w:rPr>
        <w:t>V3 boresight offset</w:t>
      </w:r>
    </w:p>
    <w:p w14:paraId="1A330C65" w14:textId="18818291" w:rsidR="00CC66A3" w:rsidRDefault="00CC66A3" w:rsidP="00CC66A3">
      <w:pPr>
        <w:pStyle w:val="ListParagraph"/>
        <w:numPr>
          <w:ilvl w:val="0"/>
          <w:numId w:val="9"/>
        </w:numPr>
        <w:spacing w:line="276" w:lineRule="auto"/>
        <w:rPr>
          <w:rFonts w:ascii="Calibri Light" w:hAnsi="Calibri Light" w:cs="Times New Roman"/>
        </w:rPr>
      </w:pPr>
      <w:r>
        <w:rPr>
          <w:rFonts w:ascii="Calibri Light" w:hAnsi="Calibri Light" w:cs="Times New Roman"/>
        </w:rPr>
        <w:t>Click “OK” to continue.</w:t>
      </w:r>
    </w:p>
    <w:p w14:paraId="650ACC1F" w14:textId="6A45B6E6" w:rsidR="00B96FF6" w:rsidRDefault="00B96FF6">
      <w:pPr>
        <w:rPr>
          <w:rFonts w:ascii="Calibri Light" w:hAnsi="Calibri Light"/>
        </w:rPr>
      </w:pPr>
      <w:r>
        <w:rPr>
          <w:rFonts w:ascii="Calibri Light" w:hAnsi="Calibri Light"/>
        </w:rPr>
        <w:br w:type="page"/>
      </w:r>
    </w:p>
    <w:p w14:paraId="0F867624" w14:textId="77777777" w:rsidR="00B96FF6" w:rsidRDefault="00B96FF6" w:rsidP="00B96FF6">
      <w:pPr>
        <w:pStyle w:val="ListParagraph"/>
        <w:spacing w:line="276" w:lineRule="auto"/>
        <w:ind w:left="1080"/>
        <w:rPr>
          <w:rFonts w:ascii="Calibri Light" w:hAnsi="Calibri Light" w:cs="Times New Roman"/>
        </w:rPr>
      </w:pPr>
    </w:p>
    <w:p w14:paraId="219B63A2" w14:textId="6CB42B7A" w:rsidR="00CC66A3" w:rsidRDefault="00CC66A3" w:rsidP="00CC66A3">
      <w:pPr>
        <w:pStyle w:val="ListParagraph"/>
        <w:numPr>
          <w:ilvl w:val="0"/>
          <w:numId w:val="9"/>
        </w:numPr>
        <w:spacing w:line="276" w:lineRule="auto"/>
        <w:rPr>
          <w:rFonts w:ascii="Calibri Light" w:hAnsi="Calibri Light" w:cs="Times New Roman"/>
        </w:rPr>
      </w:pPr>
      <w:r w:rsidRPr="008503E8">
        <w:rPr>
          <w:rFonts w:ascii="Calibri Light" w:hAnsi="Calibri Light" w:cs="Times New Roman"/>
        </w:rPr>
        <w:t xml:space="preserve">When the </w:t>
      </w:r>
      <w:r>
        <w:rPr>
          <w:rFonts w:ascii="Calibri Light" w:hAnsi="Calibri Light" w:cs="Times New Roman"/>
        </w:rPr>
        <w:t xml:space="preserve">Segment Guiding </w:t>
      </w:r>
      <w:r w:rsidRPr="008503E8">
        <w:rPr>
          <w:rFonts w:ascii="Calibri Light" w:hAnsi="Calibri Light" w:cs="Times New Roman"/>
        </w:rPr>
        <w:t>GUI appears</w:t>
      </w:r>
      <w:r>
        <w:rPr>
          <w:rFonts w:ascii="Calibri Light" w:hAnsi="Calibri Light" w:cs="Times New Roman"/>
        </w:rPr>
        <w:t>:</w:t>
      </w:r>
    </w:p>
    <w:p w14:paraId="50CD2B8D" w14:textId="0D4FB532" w:rsidR="00817D4A" w:rsidRDefault="000B4201" w:rsidP="00817D4A">
      <w:pPr>
        <w:keepNext/>
        <w:spacing w:line="276" w:lineRule="auto"/>
        <w:jc w:val="center"/>
      </w:pPr>
      <w:r>
        <w:rPr>
          <w:noProof/>
        </w:rPr>
        <mc:AlternateContent>
          <mc:Choice Requires="wps">
            <w:drawing>
              <wp:anchor distT="0" distB="0" distL="114300" distR="114300" simplePos="0" relativeHeight="251715584" behindDoc="0" locked="0" layoutInCell="1" allowOverlap="1" wp14:anchorId="3DAF39EB" wp14:editId="56657F2C">
                <wp:simplePos x="0" y="0"/>
                <wp:positionH relativeFrom="column">
                  <wp:posOffset>5652062</wp:posOffset>
                </wp:positionH>
                <wp:positionV relativeFrom="paragraph">
                  <wp:posOffset>3660140</wp:posOffset>
                </wp:positionV>
                <wp:extent cx="182880" cy="182880"/>
                <wp:effectExtent l="0" t="0" r="0" b="0"/>
                <wp:wrapNone/>
                <wp:docPr id="43" name="Text Box 43"/>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rgbClr val="FFDDF4"/>
                        </a:solidFill>
                        <a:ln>
                          <a:noFill/>
                        </a:ln>
                        <a:effectLst/>
                      </wps:spPr>
                      <wps:style>
                        <a:lnRef idx="0">
                          <a:schemeClr val="accent1"/>
                        </a:lnRef>
                        <a:fillRef idx="0">
                          <a:schemeClr val="accent1"/>
                        </a:fillRef>
                        <a:effectRef idx="0">
                          <a:schemeClr val="accent1"/>
                        </a:effectRef>
                        <a:fontRef idx="minor">
                          <a:schemeClr val="dk1"/>
                        </a:fontRef>
                      </wps:style>
                      <wps:txbx>
                        <w:txbxContent>
                          <w:p w14:paraId="62FCB320" w14:textId="5A7608D0" w:rsidR="000B4201" w:rsidRPr="000B4201" w:rsidRDefault="000B4201" w:rsidP="000B4201">
                            <w:pPr>
                              <w:jc w:val="center"/>
                              <w:rPr>
                                <w:rFonts w:ascii="Calibri" w:hAnsi="Calibri"/>
                                <w:b/>
                                <w:bCs/>
                                <w:color w:val="D642A3"/>
                                <w:sz w:val="32"/>
                                <w:vertAlign w:val="superscript"/>
                                <w14:textOutline w14:w="0" w14:cap="flat" w14:cmpd="sng" w14:algn="ctr">
                                  <w14:noFill/>
                                  <w14:prstDash w14:val="solid"/>
                                  <w14:round/>
                                </w14:textOutline>
                              </w:rPr>
                            </w:pPr>
                            <w:r>
                              <w:rPr>
                                <w:rFonts w:ascii="Calibri" w:hAnsi="Calibri"/>
                                <w:b/>
                                <w:bCs/>
                                <w:color w:val="D642A3"/>
                                <w:sz w:val="32"/>
                                <w:vertAlign w:val="superscript"/>
                                <w14:textOutline w14:w="0" w14:cap="flat" w14:cmpd="sng" w14:algn="ctr">
                                  <w14:noFill/>
                                  <w14:prstDash w14:val="solid"/>
                                  <w14:round/>
                                </w14:textOutline>
                              </w:rPr>
                              <w:t>F</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AF39EB" id="Text Box 43" o:spid="_x0000_s1051" type="#_x0000_t202" style="position:absolute;left:0;text-align:left;margin-left:445.05pt;margin-top:288.2pt;width:14.4pt;height:14.4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" fillcolor="#ffddf4" stroked="f">
                <v:textbox inset="0,0,0,0">
                  <w:txbxContent>
                    <w:p w14:paraId="62FCB320" w14:textId="5A7608D0" w:rsidR="000B4201" w:rsidRPr="000B4201" w:rsidRDefault="000B4201" w:rsidP="000B4201">
                      <w:pPr>
                        <w:jc w:val="center"/>
                        <w:rPr>
                          <w:rFonts w:ascii="Calibri" w:hAnsi="Calibri"/>
                          <w:b/>
                          <w:bCs/>
                          <w:color w:val="D642A3"/>
                          <w:sz w:val="32"/>
                          <w:vertAlign w:val="superscript"/>
                          <w14:textOutline w14:w="0" w14:cap="flat" w14:cmpd="sng" w14:algn="ctr">
                            <w14:noFill/>
                            <w14:prstDash w14:val="solid"/>
                            <w14:round/>
                          </w14:textOutline>
                        </w:rPr>
                      </w:pPr>
                      <w:r>
                        <w:rPr>
                          <w:rFonts w:ascii="Calibri" w:hAnsi="Calibri"/>
                          <w:b/>
                          <w:bCs/>
                          <w:color w:val="D642A3"/>
                          <w:sz w:val="32"/>
                          <w:vertAlign w:val="superscript"/>
                          <w14:textOutline w14:w="0" w14:cap="flat" w14:cmpd="sng" w14:algn="ctr">
                            <w14:noFill/>
                            <w14:prstDash w14:val="solid"/>
                            <w14:round/>
                          </w14:textOutline>
                        </w:rPr>
                        <w:t>F</w:t>
                      </w:r>
                    </w:p>
                  </w:txbxContent>
                </v:textbox>
              </v:shape>
            </w:pict>
          </mc:Fallback>
        </mc:AlternateContent>
      </w:r>
      <w:r>
        <w:rPr>
          <w:noProof/>
        </w:rPr>
        <mc:AlternateContent>
          <mc:Choice Requires="wps">
            <w:drawing>
              <wp:anchor distT="0" distB="0" distL="114300" distR="114300" simplePos="0" relativeHeight="251713536" behindDoc="0" locked="0" layoutInCell="1" allowOverlap="1" wp14:anchorId="657B1DED" wp14:editId="00239AAB">
                <wp:simplePos x="0" y="0"/>
                <wp:positionH relativeFrom="column">
                  <wp:posOffset>5118735</wp:posOffset>
                </wp:positionH>
                <wp:positionV relativeFrom="paragraph">
                  <wp:posOffset>3660140</wp:posOffset>
                </wp:positionV>
                <wp:extent cx="182880" cy="182880"/>
                <wp:effectExtent l="0" t="0" r="0" b="0"/>
                <wp:wrapNone/>
                <wp:docPr id="42" name="Text Box 42"/>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rgbClr val="FFDDF4"/>
                        </a:solidFill>
                        <a:ln>
                          <a:noFill/>
                        </a:ln>
                        <a:effectLst/>
                      </wps:spPr>
                      <wps:style>
                        <a:lnRef idx="0">
                          <a:schemeClr val="accent1"/>
                        </a:lnRef>
                        <a:fillRef idx="0">
                          <a:schemeClr val="accent1"/>
                        </a:fillRef>
                        <a:effectRef idx="0">
                          <a:schemeClr val="accent1"/>
                        </a:effectRef>
                        <a:fontRef idx="minor">
                          <a:schemeClr val="dk1"/>
                        </a:fontRef>
                      </wps:style>
                      <wps:txbx>
                        <w:txbxContent>
                          <w:p w14:paraId="49287658" w14:textId="6FF9F36E" w:rsidR="000B4201" w:rsidRPr="000B4201" w:rsidRDefault="000B4201" w:rsidP="000B4201">
                            <w:pPr>
                              <w:jc w:val="center"/>
                              <w:rPr>
                                <w:rFonts w:ascii="Calibri" w:hAnsi="Calibri"/>
                                <w:b/>
                                <w:bCs/>
                                <w:color w:val="D642A3"/>
                                <w:sz w:val="32"/>
                                <w:vertAlign w:val="superscript"/>
                                <w14:textOutline w14:w="0" w14:cap="flat" w14:cmpd="sng" w14:algn="ctr">
                                  <w14:noFill/>
                                  <w14:prstDash w14:val="solid"/>
                                  <w14:round/>
                                </w14:textOutline>
                              </w:rPr>
                            </w:pPr>
                            <w:r>
                              <w:rPr>
                                <w:rFonts w:ascii="Calibri" w:hAnsi="Calibri"/>
                                <w:b/>
                                <w:bCs/>
                                <w:color w:val="D642A3"/>
                                <w:sz w:val="32"/>
                                <w:vertAlign w:val="superscript"/>
                                <w14:textOutline w14:w="0" w14:cap="flat" w14:cmpd="sng" w14:algn="ctr">
                                  <w14:noFill/>
                                  <w14:prstDash w14:val="solid"/>
                                  <w14:round/>
                                </w14:textOutline>
                              </w:rPr>
                              <w:t>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7B1DED" id="Text Box 42" o:spid="_x0000_s1052" type="#_x0000_t202" style="position:absolute;left:0;text-align:left;margin-left:403.05pt;margin-top:288.2pt;width:14.4pt;height:14.4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" fillcolor="#ffddf4" stroked="f">
                <v:textbox inset="0,0,0,0">
                  <w:txbxContent>
                    <w:p w14:paraId="49287658" w14:textId="6FF9F36E" w:rsidR="000B4201" w:rsidRPr="000B4201" w:rsidRDefault="000B4201" w:rsidP="000B4201">
                      <w:pPr>
                        <w:jc w:val="center"/>
                        <w:rPr>
                          <w:rFonts w:ascii="Calibri" w:hAnsi="Calibri"/>
                          <w:b/>
                          <w:bCs/>
                          <w:color w:val="D642A3"/>
                          <w:sz w:val="32"/>
                          <w:vertAlign w:val="superscript"/>
                          <w14:textOutline w14:w="0" w14:cap="flat" w14:cmpd="sng" w14:algn="ctr">
                            <w14:noFill/>
                            <w14:prstDash w14:val="solid"/>
                            <w14:round/>
                          </w14:textOutline>
                        </w:rPr>
                      </w:pPr>
                      <w:r>
                        <w:rPr>
                          <w:rFonts w:ascii="Calibri" w:hAnsi="Calibri"/>
                          <w:b/>
                          <w:bCs/>
                          <w:color w:val="D642A3"/>
                          <w:sz w:val="32"/>
                          <w:vertAlign w:val="superscript"/>
                          <w14:textOutline w14:w="0" w14:cap="flat" w14:cmpd="sng" w14:algn="ctr">
                            <w14:noFill/>
                            <w14:prstDash w14:val="solid"/>
                            <w14:round/>
                          </w14:textOutline>
                        </w:rPr>
                        <w:t>E</w:t>
                      </w:r>
                    </w:p>
                  </w:txbxContent>
                </v:textbox>
              </v:shape>
            </w:pict>
          </mc:Fallback>
        </mc:AlternateContent>
      </w:r>
      <w:r>
        <w:rPr>
          <w:noProof/>
        </w:rPr>
        <mc:AlternateContent>
          <mc:Choice Requires="wps">
            <w:drawing>
              <wp:anchor distT="0" distB="0" distL="114300" distR="114300" simplePos="0" relativeHeight="251711488" behindDoc="0" locked="0" layoutInCell="1" allowOverlap="1" wp14:anchorId="312DC30B" wp14:editId="3AB7A36E">
                <wp:simplePos x="0" y="0"/>
                <wp:positionH relativeFrom="column">
                  <wp:posOffset>6185462</wp:posOffset>
                </wp:positionH>
                <wp:positionV relativeFrom="paragraph">
                  <wp:posOffset>2860040</wp:posOffset>
                </wp:positionV>
                <wp:extent cx="182880" cy="182880"/>
                <wp:effectExtent l="0" t="0" r="0" b="0"/>
                <wp:wrapNone/>
                <wp:docPr id="38" name="Text Box 38"/>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rgbClr val="FFDDF4"/>
                        </a:solidFill>
                        <a:ln>
                          <a:noFill/>
                        </a:ln>
                        <a:effectLst/>
                      </wps:spPr>
                      <wps:style>
                        <a:lnRef idx="0">
                          <a:schemeClr val="accent1"/>
                        </a:lnRef>
                        <a:fillRef idx="0">
                          <a:schemeClr val="accent1"/>
                        </a:fillRef>
                        <a:effectRef idx="0">
                          <a:schemeClr val="accent1"/>
                        </a:effectRef>
                        <a:fontRef idx="minor">
                          <a:schemeClr val="dk1"/>
                        </a:fontRef>
                      </wps:style>
                      <wps:txbx>
                        <w:txbxContent>
                          <w:p w14:paraId="06A5F4E8" w14:textId="18FD5166" w:rsidR="000B4201" w:rsidRPr="000B4201" w:rsidRDefault="000B4201" w:rsidP="000B4201">
                            <w:pPr>
                              <w:jc w:val="center"/>
                              <w:rPr>
                                <w:rFonts w:ascii="Calibri" w:hAnsi="Calibri"/>
                                <w:b/>
                                <w:bCs/>
                                <w:color w:val="D642A3"/>
                                <w:sz w:val="32"/>
                                <w:vertAlign w:val="superscript"/>
                                <w14:textOutline w14:w="0" w14:cap="flat" w14:cmpd="sng" w14:algn="ctr">
                                  <w14:noFill/>
                                  <w14:prstDash w14:val="solid"/>
                                  <w14:round/>
                                </w14:textOutline>
                              </w:rPr>
                            </w:pPr>
                            <w:r>
                              <w:rPr>
                                <w:rFonts w:ascii="Calibri" w:hAnsi="Calibri"/>
                                <w:b/>
                                <w:bCs/>
                                <w:color w:val="D642A3"/>
                                <w:sz w:val="32"/>
                                <w:vertAlign w:val="superscript"/>
                                <w14:textOutline w14:w="0" w14:cap="flat" w14:cmpd="sng" w14:algn="ctr">
                                  <w14:noFill/>
                                  <w14:prstDash w14:val="solid"/>
                                  <w14:round/>
                                </w14:textOutline>
                              </w:rPr>
                              <w:t>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2DC30B" id="Text Box 38" o:spid="_x0000_s1053" type="#_x0000_t202" style="position:absolute;left:0;text-align:left;margin-left:487.05pt;margin-top:225.2pt;width:14.4pt;height:14.4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" fillcolor="#ffddf4" stroked="f">
                <v:textbox inset="0,0,0,0">
                  <w:txbxContent>
                    <w:p w14:paraId="06A5F4E8" w14:textId="18FD5166" w:rsidR="000B4201" w:rsidRPr="000B4201" w:rsidRDefault="000B4201" w:rsidP="000B4201">
                      <w:pPr>
                        <w:jc w:val="center"/>
                        <w:rPr>
                          <w:rFonts w:ascii="Calibri" w:hAnsi="Calibri"/>
                          <w:b/>
                          <w:bCs/>
                          <w:color w:val="D642A3"/>
                          <w:sz w:val="32"/>
                          <w:vertAlign w:val="superscript"/>
                          <w14:textOutline w14:w="0" w14:cap="flat" w14:cmpd="sng" w14:algn="ctr">
                            <w14:noFill/>
                            <w14:prstDash w14:val="solid"/>
                            <w14:round/>
                          </w14:textOutline>
                        </w:rPr>
                      </w:pPr>
                      <w:r>
                        <w:rPr>
                          <w:rFonts w:ascii="Calibri" w:hAnsi="Calibri"/>
                          <w:b/>
                          <w:bCs/>
                          <w:color w:val="D642A3"/>
                          <w:sz w:val="32"/>
                          <w:vertAlign w:val="superscript"/>
                          <w14:textOutline w14:w="0" w14:cap="flat" w14:cmpd="sng" w14:algn="ctr">
                            <w14:noFill/>
                            <w14:prstDash w14:val="solid"/>
                            <w14:round/>
                          </w14:textOutline>
                        </w:rPr>
                        <w:t>D</w:t>
                      </w:r>
                    </w:p>
                  </w:txbxContent>
                </v:textbox>
              </v:shape>
            </w:pict>
          </mc:Fallback>
        </mc:AlternateContent>
      </w:r>
      <w:r>
        <w:rPr>
          <w:noProof/>
        </w:rPr>
        <mc:AlternateContent>
          <mc:Choice Requires="wps">
            <w:drawing>
              <wp:anchor distT="0" distB="0" distL="114300" distR="114300" simplePos="0" relativeHeight="251709440" behindDoc="0" locked="0" layoutInCell="1" allowOverlap="1" wp14:anchorId="2A18FAF5" wp14:editId="296EA35F">
                <wp:simplePos x="0" y="0"/>
                <wp:positionH relativeFrom="column">
                  <wp:posOffset>5347335</wp:posOffset>
                </wp:positionH>
                <wp:positionV relativeFrom="paragraph">
                  <wp:posOffset>2745740</wp:posOffset>
                </wp:positionV>
                <wp:extent cx="182880" cy="182880"/>
                <wp:effectExtent l="0" t="0" r="0" b="0"/>
                <wp:wrapNone/>
                <wp:docPr id="33" name="Text Box 33"/>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rgbClr val="FFDDF4"/>
                        </a:solidFill>
                        <a:ln>
                          <a:noFill/>
                        </a:ln>
                        <a:effectLst/>
                      </wps:spPr>
                      <wps:style>
                        <a:lnRef idx="0">
                          <a:schemeClr val="accent1"/>
                        </a:lnRef>
                        <a:fillRef idx="0">
                          <a:schemeClr val="accent1"/>
                        </a:fillRef>
                        <a:effectRef idx="0">
                          <a:schemeClr val="accent1"/>
                        </a:effectRef>
                        <a:fontRef idx="minor">
                          <a:schemeClr val="dk1"/>
                        </a:fontRef>
                      </wps:style>
                      <wps:txbx>
                        <w:txbxContent>
                          <w:p w14:paraId="48386CB5" w14:textId="1A854B49" w:rsidR="000B4201" w:rsidRPr="000B4201" w:rsidRDefault="000B4201" w:rsidP="000B4201">
                            <w:pPr>
                              <w:jc w:val="center"/>
                              <w:rPr>
                                <w:rFonts w:ascii="Calibri" w:hAnsi="Calibri"/>
                                <w:b/>
                                <w:bCs/>
                                <w:color w:val="D642A3"/>
                                <w:sz w:val="32"/>
                                <w:vertAlign w:val="superscript"/>
                                <w14:textOutline w14:w="0" w14:cap="flat" w14:cmpd="sng" w14:algn="ctr">
                                  <w14:noFill/>
                                  <w14:prstDash w14:val="solid"/>
                                  <w14:round/>
                                </w14:textOutline>
                              </w:rPr>
                            </w:pPr>
                            <w:r>
                              <w:rPr>
                                <w:rFonts w:ascii="Calibri" w:hAnsi="Calibri"/>
                                <w:b/>
                                <w:bCs/>
                                <w:color w:val="D642A3"/>
                                <w:sz w:val="32"/>
                                <w:vertAlign w:val="superscript"/>
                                <w14:textOutline w14:w="0" w14:cap="flat" w14:cmpd="sng" w14:algn="ctr">
                                  <w14:noFill/>
                                  <w14:prstDash w14:val="solid"/>
                                  <w14:round/>
                                </w14:textOutline>
                              </w:rP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18FAF5" id="Text Box 33" o:spid="_x0000_s1054" type="#_x0000_t202" style="position:absolute;left:0;text-align:left;margin-left:421.05pt;margin-top:216.2pt;width:14.4pt;height:14.4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" fillcolor="#ffddf4" stroked="f">
                <v:textbox inset="0,0,0,0">
                  <w:txbxContent>
                    <w:p w14:paraId="48386CB5" w14:textId="1A854B49" w:rsidR="000B4201" w:rsidRPr="000B4201" w:rsidRDefault="000B4201" w:rsidP="000B4201">
                      <w:pPr>
                        <w:jc w:val="center"/>
                        <w:rPr>
                          <w:rFonts w:ascii="Calibri" w:hAnsi="Calibri"/>
                          <w:b/>
                          <w:bCs/>
                          <w:color w:val="D642A3"/>
                          <w:sz w:val="32"/>
                          <w:vertAlign w:val="superscript"/>
                          <w14:textOutline w14:w="0" w14:cap="flat" w14:cmpd="sng" w14:algn="ctr">
                            <w14:noFill/>
                            <w14:prstDash w14:val="solid"/>
                            <w14:round/>
                          </w14:textOutline>
                        </w:rPr>
                      </w:pPr>
                      <w:r>
                        <w:rPr>
                          <w:rFonts w:ascii="Calibri" w:hAnsi="Calibri"/>
                          <w:b/>
                          <w:bCs/>
                          <w:color w:val="D642A3"/>
                          <w:sz w:val="32"/>
                          <w:vertAlign w:val="superscript"/>
                          <w14:textOutline w14:w="0" w14:cap="flat" w14:cmpd="sng" w14:algn="ctr">
                            <w14:noFill/>
                            <w14:prstDash w14:val="solid"/>
                            <w14:round/>
                          </w14:textOutline>
                        </w:rPr>
                        <w:t>C</w:t>
                      </w:r>
                    </w:p>
                  </w:txbxContent>
                </v:textbox>
              </v:shape>
            </w:pict>
          </mc:Fallback>
        </mc:AlternateContent>
      </w:r>
      <w:r>
        <w:rPr>
          <w:noProof/>
        </w:rPr>
        <mc:AlternateContent>
          <mc:Choice Requires="wps">
            <w:drawing>
              <wp:anchor distT="0" distB="0" distL="114300" distR="114300" simplePos="0" relativeHeight="251707392" behindDoc="0" locked="0" layoutInCell="1" allowOverlap="1" wp14:anchorId="03DE01D7" wp14:editId="3A912760">
                <wp:simplePos x="0" y="0"/>
                <wp:positionH relativeFrom="column">
                  <wp:posOffset>6307622</wp:posOffset>
                </wp:positionH>
                <wp:positionV relativeFrom="paragraph">
                  <wp:posOffset>1945640</wp:posOffset>
                </wp:positionV>
                <wp:extent cx="182880" cy="182880"/>
                <wp:effectExtent l="0" t="0" r="0" b="0"/>
                <wp:wrapNone/>
                <wp:docPr id="24" name="Text Box 24"/>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rgbClr val="FFDDF4"/>
                        </a:solidFill>
                        <a:ln>
                          <a:noFill/>
                        </a:ln>
                        <a:effectLst/>
                      </wps:spPr>
                      <wps:style>
                        <a:lnRef idx="0">
                          <a:schemeClr val="accent1"/>
                        </a:lnRef>
                        <a:fillRef idx="0">
                          <a:schemeClr val="accent1"/>
                        </a:fillRef>
                        <a:effectRef idx="0">
                          <a:schemeClr val="accent1"/>
                        </a:effectRef>
                        <a:fontRef idx="minor">
                          <a:schemeClr val="dk1"/>
                        </a:fontRef>
                      </wps:style>
                      <wps:txbx>
                        <w:txbxContent>
                          <w:p w14:paraId="2CAAD020" w14:textId="3BDA7E9F" w:rsidR="000B4201" w:rsidRPr="000B4201" w:rsidRDefault="000B4201" w:rsidP="000B4201">
                            <w:pPr>
                              <w:jc w:val="center"/>
                              <w:rPr>
                                <w:rFonts w:ascii="Calibri" w:hAnsi="Calibri"/>
                                <w:b/>
                                <w:bCs/>
                                <w:color w:val="D642A3"/>
                                <w:sz w:val="32"/>
                                <w:vertAlign w:val="superscript"/>
                                <w14:textOutline w14:w="0" w14:cap="flat" w14:cmpd="sng" w14:algn="ctr">
                                  <w14:noFill/>
                                  <w14:prstDash w14:val="solid"/>
                                  <w14:round/>
                                </w14:textOutline>
                              </w:rPr>
                            </w:pPr>
                            <w:r>
                              <w:rPr>
                                <w:rFonts w:ascii="Calibri" w:hAnsi="Calibri"/>
                                <w:b/>
                                <w:bCs/>
                                <w:color w:val="D642A3"/>
                                <w:sz w:val="32"/>
                                <w:vertAlign w:val="superscript"/>
                                <w14:textOutline w14:w="0" w14:cap="flat" w14:cmpd="sng" w14:algn="ctr">
                                  <w14:noFill/>
                                  <w14:prstDash w14:val="solid"/>
                                  <w14:round/>
                                </w14:textOutline>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DE01D7" id="Text Box 24" o:spid="_x0000_s1055" type="#_x0000_t202" style="position:absolute;left:0;text-align:left;margin-left:496.65pt;margin-top:153.2pt;width:14.4pt;height:14.4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" fillcolor="#ffddf4" stroked="f">
                <v:textbox inset="0,0,0,0">
                  <w:txbxContent>
                    <w:p w14:paraId="2CAAD020" w14:textId="3BDA7E9F" w:rsidR="000B4201" w:rsidRPr="000B4201" w:rsidRDefault="000B4201" w:rsidP="000B4201">
                      <w:pPr>
                        <w:jc w:val="center"/>
                        <w:rPr>
                          <w:rFonts w:ascii="Calibri" w:hAnsi="Calibri"/>
                          <w:b/>
                          <w:bCs/>
                          <w:color w:val="D642A3"/>
                          <w:sz w:val="32"/>
                          <w:vertAlign w:val="superscript"/>
                          <w14:textOutline w14:w="0" w14:cap="flat" w14:cmpd="sng" w14:algn="ctr">
                            <w14:noFill/>
                            <w14:prstDash w14:val="solid"/>
                            <w14:round/>
                          </w14:textOutline>
                        </w:rPr>
                      </w:pPr>
                      <w:r>
                        <w:rPr>
                          <w:rFonts w:ascii="Calibri" w:hAnsi="Calibri"/>
                          <w:b/>
                          <w:bCs/>
                          <w:color w:val="D642A3"/>
                          <w:sz w:val="32"/>
                          <w:vertAlign w:val="superscript"/>
                          <w14:textOutline w14:w="0" w14:cap="flat" w14:cmpd="sng" w14:algn="ctr">
                            <w14:noFill/>
                            <w14:prstDash w14:val="solid"/>
                            <w14:round/>
                          </w14:textOutline>
                        </w:rPr>
                        <w:t>B</w:t>
                      </w:r>
                    </w:p>
                  </w:txbxContent>
                </v:textbox>
              </v:shape>
            </w:pict>
          </mc:Fallback>
        </mc:AlternateContent>
      </w:r>
      <w:r w:rsidR="008F0D1C">
        <w:rPr>
          <w:noProof/>
        </w:rPr>
        <mc:AlternateContent>
          <mc:Choice Requires="wps">
            <w:drawing>
              <wp:anchor distT="0" distB="0" distL="114300" distR="114300" simplePos="0" relativeHeight="251705344" behindDoc="0" locked="0" layoutInCell="1" allowOverlap="1" wp14:anchorId="4FE25344" wp14:editId="45E6F976">
                <wp:simplePos x="0" y="0"/>
                <wp:positionH relativeFrom="column">
                  <wp:posOffset>6306987</wp:posOffset>
                </wp:positionH>
                <wp:positionV relativeFrom="paragraph">
                  <wp:posOffset>1600835</wp:posOffset>
                </wp:positionV>
                <wp:extent cx="182880" cy="182880"/>
                <wp:effectExtent l="0" t="0" r="0" b="0"/>
                <wp:wrapNone/>
                <wp:docPr id="23" name="Text Box 23"/>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rgbClr val="FFDDF4"/>
                        </a:solidFill>
                        <a:ln>
                          <a:noFill/>
                        </a:ln>
                        <a:effectLst/>
                      </wps:spPr>
                      <wps:style>
                        <a:lnRef idx="0">
                          <a:schemeClr val="accent1"/>
                        </a:lnRef>
                        <a:fillRef idx="0">
                          <a:schemeClr val="accent1"/>
                        </a:fillRef>
                        <a:effectRef idx="0">
                          <a:schemeClr val="accent1"/>
                        </a:effectRef>
                        <a:fontRef idx="minor">
                          <a:schemeClr val="dk1"/>
                        </a:fontRef>
                      </wps:style>
                      <wps:txbx>
                        <w:txbxContent>
                          <w:p w14:paraId="4EE82F74" w14:textId="77777777" w:rsidR="000B4201" w:rsidRPr="000B4201" w:rsidRDefault="000B4201" w:rsidP="008F0D1C">
                            <w:pPr>
                              <w:jc w:val="center"/>
                              <w:rPr>
                                <w:rFonts w:ascii="Calibri" w:hAnsi="Calibri"/>
                                <w:b/>
                                <w:bCs/>
                                <w:color w:val="D642A3"/>
                                <w:sz w:val="32"/>
                                <w:vertAlign w:val="superscript"/>
                                <w14:textOutline w14:w="0" w14:cap="flat" w14:cmpd="sng" w14:algn="ctr">
                                  <w14:noFill/>
                                  <w14:prstDash w14:val="solid"/>
                                  <w14:round/>
                                </w14:textOutline>
                              </w:rPr>
                            </w:pPr>
                            <w:r w:rsidRPr="000B4201">
                              <w:rPr>
                                <w:rFonts w:ascii="Calibri" w:hAnsi="Calibri"/>
                                <w:b/>
                                <w:bCs/>
                                <w:color w:val="D642A3"/>
                                <w:sz w:val="32"/>
                                <w:vertAlign w:val="superscript"/>
                                <w14:textOutline w14:w="0" w14:cap="flat" w14:cmpd="sng" w14:algn="ctr">
                                  <w14:noFill/>
                                  <w14:prstDash w14:val="solid"/>
                                  <w14:round/>
                                </w14:textOutline>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E25344" id="Text Box 23" o:spid="_x0000_s1056" type="#_x0000_t202" style="position:absolute;left:0;text-align:left;margin-left:496.6pt;margin-top:126.05pt;width:14.4pt;height:14.4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" fillcolor="#ffddf4" stroked="f">
                <v:textbox inset="0,0,0,0">
                  <w:txbxContent>
                    <w:p w14:paraId="4EE82F74" w14:textId="77777777" w:rsidR="000B4201" w:rsidRPr="000B4201" w:rsidRDefault="000B4201" w:rsidP="008F0D1C">
                      <w:pPr>
                        <w:jc w:val="center"/>
                        <w:rPr>
                          <w:rFonts w:ascii="Calibri" w:hAnsi="Calibri"/>
                          <w:b/>
                          <w:bCs/>
                          <w:color w:val="D642A3"/>
                          <w:sz w:val="32"/>
                          <w:vertAlign w:val="superscript"/>
                          <w14:textOutline w14:w="0" w14:cap="flat" w14:cmpd="sng" w14:algn="ctr">
                            <w14:noFill/>
                            <w14:prstDash w14:val="solid"/>
                            <w14:round/>
                          </w14:textOutline>
                        </w:rPr>
                      </w:pPr>
                      <w:r w:rsidRPr="000B4201">
                        <w:rPr>
                          <w:rFonts w:ascii="Calibri" w:hAnsi="Calibri"/>
                          <w:b/>
                          <w:bCs/>
                          <w:color w:val="D642A3"/>
                          <w:sz w:val="32"/>
                          <w:vertAlign w:val="superscript"/>
                          <w14:textOutline w14:w="0" w14:cap="flat" w14:cmpd="sng" w14:algn="ctr">
                            <w14:noFill/>
                            <w14:prstDash w14:val="solid"/>
                            <w14:round/>
                          </w14:textOutline>
                        </w:rPr>
                        <w:t>A</w:t>
                      </w:r>
                    </w:p>
                  </w:txbxContent>
                </v:textbox>
              </v:shape>
            </w:pict>
          </mc:Fallback>
        </mc:AlternateContent>
      </w:r>
      <w:r w:rsidR="00CC66A3">
        <w:rPr>
          <w:rFonts w:ascii="Calibri Light" w:hAnsi="Calibri Light"/>
          <w:noProof/>
        </w:rPr>
        <w:drawing>
          <wp:inline distT="0" distB="0" distL="0" distR="0" wp14:anchorId="088B1F61" wp14:editId="1259274A">
            <wp:extent cx="6337935" cy="4093837"/>
            <wp:effectExtent l="0" t="0" r="0" b="0"/>
            <wp:docPr id="47" name="Picture 47" descr="../../../../../Desktop/Screen%20Shot%202018-05-29%20at%2011.5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sktop/Screen%20Shot%202018-05-29%20at%2011.58.0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342822" cy="4096993"/>
                    </a:xfrm>
                    <a:prstGeom prst="rect">
                      <a:avLst/>
                    </a:prstGeom>
                    <a:noFill/>
                    <a:ln>
                      <a:noFill/>
                    </a:ln>
                  </pic:spPr>
                </pic:pic>
              </a:graphicData>
            </a:graphic>
          </wp:inline>
        </w:drawing>
      </w:r>
    </w:p>
    <w:p w14:paraId="689878B2" w14:textId="35E6B36A" w:rsidR="00CC66A3" w:rsidRPr="00CC66A3" w:rsidRDefault="00817D4A" w:rsidP="00817D4A">
      <w:pPr>
        <w:pStyle w:val="Caption"/>
        <w:jc w:val="center"/>
        <w:rPr>
          <w:rFonts w:ascii="Calibri Light" w:hAnsi="Calibri Light"/>
        </w:rPr>
      </w:pPr>
      <w:r>
        <w:t xml:space="preserve">Figure </w:t>
      </w:r>
      <w:fldSimple w:instr=" SEQ Figure \* ARABIC ">
        <w:r w:rsidR="003D6F7D">
          <w:rPr>
            <w:noProof/>
          </w:rPr>
          <w:t>13</w:t>
        </w:r>
      </w:fldSimple>
      <w:r>
        <w:t xml:space="preserve"> - Segment Guiding GUI Window</w:t>
      </w:r>
    </w:p>
    <w:p w14:paraId="56EF3868" w14:textId="07A0E9B0" w:rsidR="00CC66A3" w:rsidRDefault="00CC66A3" w:rsidP="00CC66A3">
      <w:pPr>
        <w:pStyle w:val="ListParagraph"/>
        <w:numPr>
          <w:ilvl w:val="0"/>
          <w:numId w:val="9"/>
        </w:numPr>
        <w:spacing w:line="276" w:lineRule="auto"/>
        <w:rPr>
          <w:rFonts w:ascii="Calibri Light" w:hAnsi="Calibri Light" w:cs="Times New Roman"/>
        </w:rPr>
      </w:pPr>
      <w:r>
        <w:rPr>
          <w:rFonts w:ascii="Calibri Light" w:hAnsi="Calibri Light" w:cs="Times New Roman"/>
        </w:rPr>
        <w:t>Repeat the steps outlined in Part III to select the guide and reference stars for one segment guiding override command.</w:t>
      </w:r>
    </w:p>
    <w:p w14:paraId="7C0FDD12" w14:textId="2AC88F1C" w:rsidR="00CC66A3" w:rsidRDefault="00CC66A3" w:rsidP="00CC66A3">
      <w:pPr>
        <w:pStyle w:val="ListParagraph"/>
        <w:numPr>
          <w:ilvl w:val="0"/>
          <w:numId w:val="9"/>
        </w:numPr>
        <w:spacing w:line="276" w:lineRule="auto"/>
        <w:rPr>
          <w:rFonts w:ascii="Calibri Light" w:hAnsi="Calibri Light" w:cs="Times New Roman"/>
        </w:rPr>
      </w:pPr>
      <w:r>
        <w:rPr>
          <w:rFonts w:ascii="Calibri Light" w:hAnsi="Calibri Light" w:cs="Times New Roman"/>
        </w:rPr>
        <w:t>When you are happy with your selections</w:t>
      </w:r>
      <w:r w:rsidR="008F0D1C">
        <w:rPr>
          <w:rFonts w:ascii="Calibri Light" w:hAnsi="Calibri Light" w:cs="Times New Roman"/>
        </w:rPr>
        <w:t xml:space="preserve">, click the </w:t>
      </w:r>
      <w:r w:rsidR="008F0D1C" w:rsidRPr="008F0D1C">
        <w:rPr>
          <w:rFonts w:ascii="Calibri" w:hAnsi="Calibri" w:cs="Times New Roman"/>
          <w:b/>
          <w:bCs/>
        </w:rPr>
        <w:t>“Save Command” button</w:t>
      </w:r>
      <w:r w:rsidR="008F0D1C">
        <w:rPr>
          <w:rFonts w:ascii="Calibri Light" w:hAnsi="Calibri Light" w:cs="Times New Roman"/>
        </w:rPr>
        <w:t>.</w:t>
      </w:r>
      <w:r w:rsidR="000B4201" w:rsidRPr="00451EEB">
        <w:rPr>
          <w:noProof/>
        </w:rPr>
        <w:t xml:space="preserve"> </w:t>
      </w:r>
      <w:r w:rsidR="000B4201" w:rsidRPr="000B4201">
        <w:rPr>
          <w:noProof/>
          <w:color w:val="D642A3"/>
          <w:shd w:val="clear" w:color="auto" w:fill="FFDDF4"/>
        </w:rPr>
        <w:t xml:space="preserve"> </w:t>
      </w:r>
      <w:proofErr w:type="gramStart"/>
      <w:r w:rsidR="000B4201" w:rsidRPr="000B4201">
        <w:rPr>
          <w:rFonts w:ascii="Calibri" w:hAnsi="Calibri"/>
          <w:b/>
          <w:bCs/>
          <w:noProof/>
          <w:color w:val="D642A3"/>
          <w:shd w:val="clear" w:color="auto" w:fill="FFDDF4"/>
        </w:rPr>
        <w:t xml:space="preserve">A </w:t>
      </w:r>
      <w:r w:rsidR="000B4201">
        <w:rPr>
          <w:rFonts w:ascii="Calibri Light" w:hAnsi="Calibri Light" w:cs="Menlo"/>
        </w:rPr>
        <w:t xml:space="preserve"> </w:t>
      </w:r>
      <w:r w:rsidR="008F0D1C">
        <w:rPr>
          <w:rFonts w:ascii="Calibri Light" w:hAnsi="Calibri Light" w:cs="Times New Roman"/>
        </w:rPr>
        <w:t>You</w:t>
      </w:r>
      <w:proofErr w:type="gramEnd"/>
      <w:r w:rsidR="008F0D1C">
        <w:rPr>
          <w:rFonts w:ascii="Calibri Light" w:hAnsi="Calibri Light" w:cs="Times New Roman"/>
        </w:rPr>
        <w:t xml:space="preserve"> will see the IDs of the stars you selected appear in the </w:t>
      </w:r>
      <w:r w:rsidR="008F0D1C" w:rsidRPr="008F0D1C">
        <w:rPr>
          <w:rFonts w:ascii="Calibri" w:hAnsi="Calibri" w:cs="Times New Roman"/>
          <w:b/>
          <w:bCs/>
        </w:rPr>
        <w:t>“Override Commands”</w:t>
      </w:r>
      <w:r w:rsidR="008F0D1C">
        <w:rPr>
          <w:rFonts w:ascii="Calibri Light" w:hAnsi="Calibri Light" w:cs="Times New Roman"/>
        </w:rPr>
        <w:t xml:space="preserve"> table</w:t>
      </w:r>
      <w:r w:rsidR="000B4201" w:rsidRPr="00451EEB">
        <w:rPr>
          <w:noProof/>
        </w:rPr>
        <w:t xml:space="preserve"> </w:t>
      </w:r>
      <w:r w:rsidR="000B4201" w:rsidRPr="000B4201">
        <w:rPr>
          <w:noProof/>
          <w:color w:val="D642A3"/>
          <w:shd w:val="clear" w:color="auto" w:fill="FFDDF4"/>
        </w:rPr>
        <w:t xml:space="preserve"> </w:t>
      </w:r>
      <w:r w:rsidR="000B4201">
        <w:rPr>
          <w:rFonts w:ascii="Calibri" w:hAnsi="Calibri"/>
          <w:b/>
          <w:bCs/>
          <w:noProof/>
          <w:color w:val="D642A3"/>
          <w:shd w:val="clear" w:color="auto" w:fill="FFDDF4"/>
        </w:rPr>
        <w:t>C</w:t>
      </w:r>
      <w:r w:rsidR="000B4201" w:rsidRPr="000B4201">
        <w:rPr>
          <w:rFonts w:ascii="Calibri" w:hAnsi="Calibri"/>
          <w:b/>
          <w:bCs/>
          <w:noProof/>
          <w:color w:val="D642A3"/>
          <w:shd w:val="clear" w:color="auto" w:fill="FFDDF4"/>
        </w:rPr>
        <w:t xml:space="preserve"> </w:t>
      </w:r>
      <w:r w:rsidR="008F0D1C">
        <w:rPr>
          <w:rFonts w:ascii="Calibri Light" w:hAnsi="Calibri Light" w:cs="Times New Roman"/>
        </w:rPr>
        <w:t>.</w:t>
      </w:r>
    </w:p>
    <w:p w14:paraId="6B26F9FD" w14:textId="3122C680" w:rsidR="000B4201" w:rsidRPr="000B4201" w:rsidRDefault="000B4201" w:rsidP="00CC66A3">
      <w:pPr>
        <w:pStyle w:val="ListParagraph"/>
        <w:numPr>
          <w:ilvl w:val="0"/>
          <w:numId w:val="9"/>
        </w:numPr>
        <w:spacing w:line="276" w:lineRule="auto"/>
        <w:rPr>
          <w:rFonts w:ascii="Calibri Light" w:hAnsi="Calibri Light" w:cs="Times New Roman"/>
        </w:rPr>
      </w:pPr>
      <w:r>
        <w:rPr>
          <w:rFonts w:ascii="Calibri Light" w:hAnsi="Calibri Light" w:cs="Times New Roman"/>
        </w:rPr>
        <w:t xml:space="preserve">To add another command, again repeat the steps outlined in Part III to select guide and reference stars, and again click the </w:t>
      </w:r>
      <w:r w:rsidRPr="008F0D1C">
        <w:rPr>
          <w:rFonts w:ascii="Calibri" w:hAnsi="Calibri" w:cs="Times New Roman"/>
          <w:b/>
          <w:bCs/>
        </w:rPr>
        <w:t>“Save Command” button</w:t>
      </w:r>
      <w:r>
        <w:rPr>
          <w:rFonts w:ascii="Calibri Light" w:hAnsi="Calibri Light" w:cs="Times New Roman"/>
        </w:rPr>
        <w:t>.</w:t>
      </w:r>
      <w:r w:rsidRPr="00451EEB">
        <w:rPr>
          <w:noProof/>
        </w:rPr>
        <w:t xml:space="preserve"> </w:t>
      </w:r>
      <w:r w:rsidRPr="000B4201">
        <w:rPr>
          <w:noProof/>
          <w:color w:val="D642A3"/>
          <w:shd w:val="clear" w:color="auto" w:fill="FFDDF4"/>
        </w:rPr>
        <w:t xml:space="preserve"> </w:t>
      </w:r>
      <w:proofErr w:type="gramStart"/>
      <w:r w:rsidRPr="000B4201">
        <w:rPr>
          <w:rFonts w:ascii="Calibri" w:hAnsi="Calibri"/>
          <w:b/>
          <w:bCs/>
          <w:noProof/>
          <w:color w:val="D642A3"/>
          <w:shd w:val="clear" w:color="auto" w:fill="FFDDF4"/>
        </w:rPr>
        <w:t xml:space="preserve">A </w:t>
      </w:r>
      <w:r>
        <w:rPr>
          <w:rFonts w:ascii="Calibri Light" w:hAnsi="Calibri Light" w:cs="Menlo"/>
        </w:rPr>
        <w:t xml:space="preserve"> </w:t>
      </w:r>
      <w:r w:rsidRPr="000B4201">
        <w:rPr>
          <w:rFonts w:ascii="Calibri Light" w:hAnsi="Calibri Light" w:cs="Times New Roman"/>
          <w:color w:val="FFFFFF" w:themeColor="background1"/>
        </w:rPr>
        <w:t>d</w:t>
      </w:r>
      <w:proofErr w:type="gramEnd"/>
    </w:p>
    <w:p w14:paraId="1E25ECE7" w14:textId="3B025E5B" w:rsidR="000B4201" w:rsidRPr="000B4201" w:rsidRDefault="000B4201" w:rsidP="00CC66A3">
      <w:pPr>
        <w:pStyle w:val="ListParagraph"/>
        <w:numPr>
          <w:ilvl w:val="0"/>
          <w:numId w:val="9"/>
        </w:numPr>
        <w:spacing w:line="276" w:lineRule="auto"/>
        <w:rPr>
          <w:rFonts w:ascii="Calibri Light" w:hAnsi="Calibri Light" w:cs="Times New Roman"/>
        </w:rPr>
      </w:pPr>
      <w:r>
        <w:rPr>
          <w:rFonts w:ascii="Calibri Light" w:hAnsi="Calibri Light" w:cs="Times New Roman"/>
        </w:rPr>
        <w:t xml:space="preserve">To change the order of the commands, use the </w:t>
      </w:r>
      <w:r w:rsidRPr="000B4201">
        <w:rPr>
          <w:rFonts w:ascii="Calibri" w:hAnsi="Calibri" w:cs="Times New Roman"/>
          <w:b/>
          <w:bCs/>
        </w:rPr>
        <w:t>up and down arrow buttons</w:t>
      </w:r>
      <w:r>
        <w:rPr>
          <w:rFonts w:ascii="Calibri Light" w:hAnsi="Calibri Light" w:cs="Times New Roman"/>
        </w:rPr>
        <w:t>.</w:t>
      </w:r>
      <w:r w:rsidRPr="00451EEB">
        <w:rPr>
          <w:noProof/>
        </w:rPr>
        <w:t xml:space="preserve"> </w:t>
      </w:r>
      <w:r w:rsidRPr="000B4201">
        <w:rPr>
          <w:noProof/>
          <w:color w:val="D642A3"/>
          <w:shd w:val="clear" w:color="auto" w:fill="FFDDF4"/>
        </w:rPr>
        <w:t xml:space="preserve"> </w:t>
      </w:r>
      <w:proofErr w:type="gramStart"/>
      <w:r>
        <w:rPr>
          <w:rFonts w:ascii="Calibri" w:hAnsi="Calibri"/>
          <w:b/>
          <w:bCs/>
          <w:noProof/>
          <w:color w:val="D642A3"/>
          <w:shd w:val="clear" w:color="auto" w:fill="FFDDF4"/>
        </w:rPr>
        <w:t>D</w:t>
      </w:r>
      <w:r w:rsidRPr="000B4201">
        <w:rPr>
          <w:rFonts w:ascii="Calibri" w:hAnsi="Calibri"/>
          <w:b/>
          <w:bCs/>
          <w:noProof/>
          <w:color w:val="D642A3"/>
          <w:shd w:val="clear" w:color="auto" w:fill="FFDDF4"/>
        </w:rPr>
        <w:t xml:space="preserve"> </w:t>
      </w:r>
      <w:r>
        <w:rPr>
          <w:rFonts w:ascii="Calibri Light" w:hAnsi="Calibri Light" w:cs="Menlo"/>
        </w:rPr>
        <w:t xml:space="preserve"> </w:t>
      </w:r>
      <w:r>
        <w:rPr>
          <w:rFonts w:ascii="Calibri Light" w:hAnsi="Calibri Light" w:cs="Times New Roman"/>
        </w:rPr>
        <w:t>To</w:t>
      </w:r>
      <w:proofErr w:type="gramEnd"/>
      <w:r>
        <w:rPr>
          <w:rFonts w:ascii="Calibri Light" w:hAnsi="Calibri Light" w:cs="Times New Roman"/>
        </w:rPr>
        <w:t xml:space="preserve"> view a saved command on the plot, click the </w:t>
      </w:r>
      <w:r w:rsidRPr="000B4201">
        <w:rPr>
          <w:rFonts w:ascii="Calibri" w:hAnsi="Calibri" w:cs="Times New Roman"/>
          <w:b/>
          <w:bCs/>
        </w:rPr>
        <w:t>“Load” button</w:t>
      </w:r>
      <w:r>
        <w:rPr>
          <w:rFonts w:ascii="Calibri Light" w:hAnsi="Calibri Light" w:cs="Times New Roman"/>
        </w:rPr>
        <w:t>.</w:t>
      </w:r>
      <w:r w:rsidRPr="00451EEB">
        <w:rPr>
          <w:noProof/>
        </w:rPr>
        <w:t xml:space="preserve"> </w:t>
      </w:r>
      <w:r w:rsidRPr="000B4201">
        <w:rPr>
          <w:noProof/>
          <w:color w:val="D642A3"/>
          <w:shd w:val="clear" w:color="auto" w:fill="FFDDF4"/>
        </w:rPr>
        <w:t xml:space="preserve"> </w:t>
      </w:r>
      <w:proofErr w:type="gramStart"/>
      <w:r>
        <w:rPr>
          <w:rFonts w:ascii="Calibri" w:hAnsi="Calibri"/>
          <w:b/>
          <w:bCs/>
          <w:noProof/>
          <w:color w:val="D642A3"/>
          <w:shd w:val="clear" w:color="auto" w:fill="FFDDF4"/>
        </w:rPr>
        <w:t>E</w:t>
      </w:r>
      <w:r w:rsidRPr="000B4201">
        <w:rPr>
          <w:rFonts w:ascii="Calibri" w:hAnsi="Calibri"/>
          <w:b/>
          <w:bCs/>
          <w:noProof/>
          <w:color w:val="D642A3"/>
          <w:shd w:val="clear" w:color="auto" w:fill="FFDDF4"/>
        </w:rPr>
        <w:t xml:space="preserve"> </w:t>
      </w:r>
      <w:r>
        <w:rPr>
          <w:rFonts w:ascii="Calibri Light" w:hAnsi="Calibri Light" w:cs="Menlo"/>
        </w:rPr>
        <w:t xml:space="preserve"> </w:t>
      </w:r>
      <w:r>
        <w:rPr>
          <w:rFonts w:ascii="Calibri Light" w:hAnsi="Calibri Light" w:cs="Times New Roman"/>
        </w:rPr>
        <w:t>To</w:t>
      </w:r>
      <w:proofErr w:type="gramEnd"/>
      <w:r>
        <w:rPr>
          <w:rFonts w:ascii="Calibri Light" w:hAnsi="Calibri Light" w:cs="Times New Roman"/>
        </w:rPr>
        <w:t xml:space="preserve"> remove a command from the list, click the </w:t>
      </w:r>
      <w:r w:rsidRPr="000B4201">
        <w:rPr>
          <w:rFonts w:ascii="Calibri" w:hAnsi="Calibri" w:cs="Times New Roman"/>
          <w:b/>
          <w:bCs/>
        </w:rPr>
        <w:t>“Delete” button</w:t>
      </w:r>
      <w:r>
        <w:rPr>
          <w:rFonts w:ascii="Calibri Light" w:hAnsi="Calibri Light" w:cs="Times New Roman"/>
        </w:rPr>
        <w:t>.</w:t>
      </w:r>
      <w:r w:rsidRPr="00451EEB">
        <w:rPr>
          <w:noProof/>
        </w:rPr>
        <w:t xml:space="preserve"> </w:t>
      </w:r>
      <w:r>
        <w:rPr>
          <w:noProof/>
          <w:color w:val="D642A3"/>
          <w:shd w:val="clear" w:color="auto" w:fill="FFDDF4"/>
        </w:rPr>
        <w:t xml:space="preserve"> </w:t>
      </w:r>
      <w:proofErr w:type="gramStart"/>
      <w:r w:rsidRPr="000B4201">
        <w:rPr>
          <w:rFonts w:ascii="Calibri" w:hAnsi="Calibri"/>
          <w:b/>
          <w:bCs/>
          <w:noProof/>
          <w:color w:val="D642A3"/>
          <w:shd w:val="clear" w:color="auto" w:fill="FFDDF4"/>
        </w:rPr>
        <w:t xml:space="preserve">A </w:t>
      </w:r>
      <w:r>
        <w:rPr>
          <w:rFonts w:ascii="Calibri Light" w:hAnsi="Calibri Light" w:cs="Menlo"/>
        </w:rPr>
        <w:t xml:space="preserve"> </w:t>
      </w:r>
      <w:r w:rsidRPr="000B4201">
        <w:rPr>
          <w:rFonts w:ascii="Calibri Light" w:hAnsi="Calibri Light" w:cs="Times New Roman"/>
          <w:color w:val="FFFFFF" w:themeColor="background1"/>
        </w:rPr>
        <w:t>d</w:t>
      </w:r>
      <w:proofErr w:type="gramEnd"/>
    </w:p>
    <w:p w14:paraId="64EA9BC7" w14:textId="5F5A46C5" w:rsidR="000B4201" w:rsidRDefault="0045557D" w:rsidP="00CC66A3">
      <w:pPr>
        <w:pStyle w:val="ListParagraph"/>
        <w:numPr>
          <w:ilvl w:val="0"/>
          <w:numId w:val="9"/>
        </w:numPr>
        <w:spacing w:line="276" w:lineRule="auto"/>
        <w:rPr>
          <w:rFonts w:ascii="Calibri Light" w:hAnsi="Calibri Light" w:cs="Times New Roman"/>
        </w:rPr>
      </w:pPr>
      <w:r>
        <w:rPr>
          <w:rFonts w:ascii="Calibri Light" w:hAnsi="Calibri Light" w:cs="Times New Roman"/>
        </w:rPr>
        <w:t xml:space="preserve">Select the </w:t>
      </w:r>
      <w:r w:rsidRPr="0045557D">
        <w:rPr>
          <w:rFonts w:ascii="Calibri" w:hAnsi="Calibri" w:cs="Times New Roman"/>
          <w:b/>
          <w:bCs/>
        </w:rPr>
        <w:t>center of override pointing</w:t>
      </w:r>
      <w:r>
        <w:rPr>
          <w:rFonts w:ascii="Calibri Light" w:hAnsi="Calibri Light" w:cs="Times New Roman"/>
        </w:rPr>
        <w:t>.</w:t>
      </w:r>
      <w:r w:rsidR="00B96FF6" w:rsidRPr="00451EEB">
        <w:rPr>
          <w:noProof/>
        </w:rPr>
        <w:t xml:space="preserve"> </w:t>
      </w:r>
      <w:r w:rsidR="00B96FF6" w:rsidRPr="000B4201">
        <w:rPr>
          <w:noProof/>
          <w:color w:val="D642A3"/>
          <w:shd w:val="clear" w:color="auto" w:fill="FFDDF4"/>
        </w:rPr>
        <w:t xml:space="preserve"> </w:t>
      </w:r>
      <w:proofErr w:type="gramStart"/>
      <w:r w:rsidR="00B96FF6">
        <w:rPr>
          <w:rFonts w:ascii="Calibri" w:hAnsi="Calibri"/>
          <w:b/>
          <w:bCs/>
          <w:noProof/>
          <w:color w:val="D642A3"/>
          <w:shd w:val="clear" w:color="auto" w:fill="FFDDF4"/>
        </w:rPr>
        <w:t>B</w:t>
      </w:r>
      <w:r w:rsidR="00B96FF6" w:rsidRPr="000B4201">
        <w:rPr>
          <w:rFonts w:ascii="Calibri" w:hAnsi="Calibri"/>
          <w:b/>
          <w:bCs/>
          <w:noProof/>
          <w:color w:val="D642A3"/>
          <w:shd w:val="clear" w:color="auto" w:fill="FFDDF4"/>
        </w:rPr>
        <w:t xml:space="preserve"> </w:t>
      </w:r>
      <w:r w:rsidR="00B96FF6">
        <w:rPr>
          <w:rFonts w:ascii="Calibri Light" w:hAnsi="Calibri Light" w:cs="Menlo"/>
        </w:rPr>
        <w:t xml:space="preserve"> </w:t>
      </w:r>
      <w:r>
        <w:rPr>
          <w:rFonts w:ascii="Calibri Light" w:hAnsi="Calibri Light" w:cs="Times New Roman"/>
        </w:rPr>
        <w:t>This</w:t>
      </w:r>
      <w:proofErr w:type="gramEnd"/>
      <w:r>
        <w:rPr>
          <w:rFonts w:ascii="Calibri Light" w:hAnsi="Calibri Light" w:cs="Times New Roman"/>
        </w:rPr>
        <w:t xml:space="preserve"> sets the origin of the ideal frame (i.e. the location of the guide </w:t>
      </w:r>
      <w:r w:rsidR="00B96FF6">
        <w:rPr>
          <w:rFonts w:ascii="Calibri Light" w:hAnsi="Calibri Light" w:cs="Times New Roman"/>
        </w:rPr>
        <w:t xml:space="preserve">star if the segments were </w:t>
      </w:r>
      <w:r>
        <w:rPr>
          <w:rFonts w:ascii="Calibri Light" w:hAnsi="Calibri Light" w:cs="Times New Roman"/>
        </w:rPr>
        <w:t>stacked). It can either be set as the center of the segment array, using the “Use Center of Segment Array” checkbox, or the location of a specific segment using the dropdown box.</w:t>
      </w:r>
    </w:p>
    <w:p w14:paraId="6ADC61D7" w14:textId="50D184AB" w:rsidR="00B96FF6" w:rsidRPr="00B96FF6" w:rsidRDefault="0045557D" w:rsidP="00B96FF6">
      <w:pPr>
        <w:pStyle w:val="ListParagraph"/>
        <w:spacing w:line="276" w:lineRule="auto"/>
        <w:ind w:left="1080"/>
        <w:rPr>
          <w:rFonts w:ascii="Calibri Light" w:hAnsi="Calibri Light" w:cs="Times New Roman"/>
        </w:rPr>
      </w:pPr>
      <w:r>
        <w:rPr>
          <w:rFonts w:ascii="Calibri Light" w:hAnsi="Calibri Light" w:cs="Times New Roman"/>
        </w:rPr>
        <w:t>The center should be used</w:t>
      </w:r>
      <w:r w:rsidRPr="0045557D">
        <w:rPr>
          <w:rFonts w:ascii="Calibri Light" w:hAnsi="Calibri Light" w:cs="Times New Roman"/>
        </w:rPr>
        <w:t xml:space="preserve"> </w:t>
      </w:r>
      <w:r>
        <w:rPr>
          <w:rFonts w:ascii="Calibri Light" w:hAnsi="Calibri Light" w:cs="Times New Roman"/>
        </w:rPr>
        <w:t>for all ca</w:t>
      </w:r>
      <w:r w:rsidR="00B96FF6">
        <w:rPr>
          <w:rFonts w:ascii="Calibri Light" w:hAnsi="Calibri Light" w:cs="Times New Roman"/>
        </w:rPr>
        <w:t xml:space="preserve">ses where we are guiding on an </w:t>
      </w:r>
      <w:r>
        <w:rPr>
          <w:rFonts w:ascii="Calibri Light" w:hAnsi="Calibri Light" w:cs="Times New Roman"/>
        </w:rPr>
        <w:t>image array (e.g. global alignment); a segment might need to be used for guiding on a clump of segments.</w:t>
      </w:r>
    </w:p>
    <w:p w14:paraId="5B6009C3" w14:textId="27831E38" w:rsidR="0045557D" w:rsidRPr="0045557D" w:rsidRDefault="0045557D" w:rsidP="0045557D">
      <w:pPr>
        <w:spacing w:line="276" w:lineRule="auto"/>
        <w:rPr>
          <w:rFonts w:ascii="Calibri Light" w:hAnsi="Calibri Light"/>
        </w:rPr>
      </w:pPr>
      <w:r>
        <w:rPr>
          <w:rFonts w:ascii="Calibri Light" w:hAnsi="Calibri Light"/>
          <w:noProof/>
        </w:rPr>
        <mc:AlternateContent>
          <mc:Choice Requires="wps">
            <w:drawing>
              <wp:inline distT="0" distB="0" distL="0" distR="0" wp14:anchorId="6C2B1BA3" wp14:editId="780720F8">
                <wp:extent cx="6858000" cy="502920"/>
                <wp:effectExtent l="0" t="0" r="25400" b="30480"/>
                <wp:docPr id="50" name="Text Box 50"/>
                <wp:cNvGraphicFramePr/>
                <a:graphic xmlns:a="http://schemas.openxmlformats.org/drawingml/2006/main">
                  <a:graphicData uri="http://schemas.microsoft.com/office/word/2010/wordprocessingShape">
                    <wps:wsp>
                      <wps:cNvSpPr txBox="1"/>
                      <wps:spPr>
                        <a:xfrm>
                          <a:off x="0" y="0"/>
                          <a:ext cx="6858000" cy="502920"/>
                        </a:xfrm>
                        <a:prstGeom prst="rect">
                          <a:avLst/>
                        </a:prstGeom>
                        <a:solidFill>
                          <a:schemeClr val="accent6">
                            <a:lumMod val="20000"/>
                            <a:lumOff val="80000"/>
                          </a:schemeClr>
                        </a:solidFill>
                        <a:ln w="22225">
                          <a:solidFill>
                            <a:schemeClr val="accent6"/>
                          </a:solidFill>
                        </a:ln>
                        <a:effectLst>
                          <a:softEdge rad="0"/>
                        </a:effectLst>
                      </wps:spPr>
                      <wps:style>
                        <a:lnRef idx="0">
                          <a:schemeClr val="accent1"/>
                        </a:lnRef>
                        <a:fillRef idx="0">
                          <a:schemeClr val="accent1"/>
                        </a:fillRef>
                        <a:effectRef idx="0">
                          <a:schemeClr val="accent1"/>
                        </a:effectRef>
                        <a:fontRef idx="minor">
                          <a:schemeClr val="dk1"/>
                        </a:fontRef>
                      </wps:style>
                      <wps:txbx>
                        <w:txbxContent>
                          <w:p w14:paraId="074B2454" w14:textId="3D30FBC1" w:rsidR="0045557D" w:rsidRDefault="0045557D" w:rsidP="0045557D">
                            <w:pPr>
                              <w:spacing w:line="276" w:lineRule="auto"/>
                              <w:ind w:left="720" w:hanging="720"/>
                              <w:rPr>
                                <w:rFonts w:asciiTheme="majorHAnsi" w:hAnsiTheme="majorHAnsi"/>
                                <w:bCs/>
                              </w:rPr>
                            </w:pPr>
                            <w:r>
                              <w:rPr>
                                <w:rFonts w:ascii="Calibri Light" w:hAnsi="Calibri Light"/>
                                <w:i/>
                              </w:rPr>
                              <w:t>Note</w:t>
                            </w:r>
                            <w:r w:rsidRPr="00CE041D">
                              <w:rPr>
                                <w:rFonts w:ascii="Calibri Light" w:hAnsi="Calibri Light"/>
                                <w:i/>
                              </w:rPr>
                              <w:t>:</w:t>
                            </w:r>
                            <w:r>
                              <w:rPr>
                                <w:rFonts w:ascii="Calibri Light" w:hAnsi="Calibri Light"/>
                                <w:i/>
                                <w14:textOutline w14:w="9525" w14:cap="rnd" w14:cmpd="sng" w14:algn="ctr">
                                  <w14:noFill/>
                                  <w14:prstDash w14:val="solid"/>
                                  <w14:bevel/>
                                </w14:textOutline>
                              </w:rPr>
                              <w:tab/>
                            </w:r>
                            <w:r w:rsidRPr="00721F62">
                              <w:rPr>
                                <w:rFonts w:asciiTheme="majorHAnsi" w:hAnsiTheme="majorHAnsi"/>
                                <w:bCs/>
                              </w:rPr>
                              <w:t xml:space="preserve">When testing </w:t>
                            </w:r>
                            <w:r>
                              <w:rPr>
                                <w:rFonts w:asciiTheme="majorHAnsi" w:hAnsiTheme="majorHAnsi"/>
                                <w:bCs/>
                              </w:rPr>
                              <w:t>fine phasing data (OTE-18</w:t>
                            </w:r>
                            <w:r w:rsidRPr="00721F62">
                              <w:rPr>
                                <w:rFonts w:asciiTheme="majorHAnsi" w:hAnsiTheme="majorHAnsi"/>
                                <w:bCs/>
                              </w:rPr>
                              <w:t xml:space="preserve">) that includes just one diffuse PSF, be sure to set the </w:t>
                            </w:r>
                            <w:proofErr w:type="spellStart"/>
                            <w:r w:rsidRPr="00721F62">
                              <w:rPr>
                                <w:rFonts w:asciiTheme="majorHAnsi" w:hAnsiTheme="majorHAnsi"/>
                                <w:bCs/>
                              </w:rPr>
                              <w:t>segNum</w:t>
                            </w:r>
                            <w:proofErr w:type="spellEnd"/>
                            <w:r w:rsidRPr="00721F62">
                              <w:rPr>
                                <w:rFonts w:asciiTheme="majorHAnsi" w:hAnsiTheme="majorHAnsi"/>
                                <w:bCs/>
                              </w:rPr>
                              <w:t xml:space="preserve"> parameter to match the segment number of the desired PSF, rather than </w:t>
                            </w:r>
                            <w:r>
                              <w:rPr>
                                <w:rFonts w:asciiTheme="majorHAnsi" w:hAnsiTheme="majorHAnsi"/>
                                <w:bCs/>
                              </w:rPr>
                              <w:t>the array center</w:t>
                            </w:r>
                            <w:r w:rsidRPr="00721F62">
                              <w:rPr>
                                <w:rFonts w:asciiTheme="majorHAnsi" w:hAnsiTheme="majorHAnsi"/>
                                <w:bCs/>
                              </w:rPr>
                              <w:t xml:space="preserve">. </w:t>
                            </w:r>
                          </w:p>
                          <w:p w14:paraId="1C617A88" w14:textId="47E71631" w:rsidR="0045557D" w:rsidRPr="00593F77" w:rsidRDefault="0045557D" w:rsidP="0045557D">
                            <w:pPr>
                              <w:spacing w:line="276" w:lineRule="auto"/>
                              <w:ind w:left="720" w:hanging="720"/>
                              <w:rPr>
                                <w:rFonts w:ascii="Calibri Light" w:hAnsi="Calibri Light"/>
                                <w:i/>
                                <w14:textOutline w14:w="9525" w14:cap="rnd" w14:cmpd="sng" w14:algn="ctr">
                                  <w14:noFill/>
                                  <w14:prstDash w14:val="solid"/>
                                  <w14:bevel/>
                                </w14:textOutline>
                              </w:rPr>
                            </w:pPr>
                          </w:p>
                        </w:txbxContent>
                      </wps:txbx>
                      <wps:bodyPr rot="0" spcFirstLastPara="0" vertOverflow="overflow" horzOverflow="overflow" vert="horz" wrap="square" lIns="91440" tIns="45720" rIns="91440" bIns="0" numCol="1" spcCol="0" rtlCol="0" fromWordArt="0" anchor="t" anchorCtr="0" forceAA="0" compatLnSpc="1">
                        <a:prstTxWarp prst="textNoShape">
                          <a:avLst/>
                        </a:prstTxWarp>
                        <a:noAutofit/>
                      </wps:bodyPr>
                    </wps:wsp>
                  </a:graphicData>
                </a:graphic>
              </wp:inline>
            </w:drawing>
          </mc:Choice>
          <mc:Fallback>
            <w:pict>
              <v:shape w14:anchorId="6C2B1BA3" id="Text Box 50" o:spid="_x0000_s1057" type="#_x0000_t202" style="width:540pt;height:39.6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" fillcolor="#e2efd9 [665]" strokecolor="#70ad47 [3209]" strokeweight="1.75pt">
                <v:textbox inset=",,,0">
                  <w:txbxContent>
                    <w:p w14:paraId="074B2454" w14:textId="3D30FBC1" w:rsidR="0045557D" w:rsidRDefault="0045557D" w:rsidP="0045557D">
                      <w:pPr>
                        <w:spacing w:line="276" w:lineRule="auto"/>
                        <w:ind w:left="720" w:hanging="720"/>
                        <w:rPr>
                          <w:rFonts w:asciiTheme="majorHAnsi" w:hAnsiTheme="majorHAnsi"/>
                          <w:bCs/>
                        </w:rPr>
                      </w:pPr>
                      <w:r>
                        <w:rPr>
                          <w:rFonts w:ascii="Calibri Light" w:hAnsi="Calibri Light"/>
                          <w:i/>
                        </w:rPr>
                        <w:t>Note</w:t>
                      </w:r>
                      <w:r w:rsidRPr="00CE041D">
                        <w:rPr>
                          <w:rFonts w:ascii="Calibri Light" w:hAnsi="Calibri Light"/>
                          <w:i/>
                        </w:rPr>
                        <w:t>:</w:t>
                      </w:r>
                      <w:r>
                        <w:rPr>
                          <w:rFonts w:ascii="Calibri Light" w:hAnsi="Calibri Light"/>
                          <w:i/>
                          <w14:textOutline w14:w="9525" w14:cap="rnd" w14:cmpd="sng" w14:algn="ctr">
                            <w14:noFill/>
                            <w14:prstDash w14:val="solid"/>
                            <w14:bevel/>
                          </w14:textOutline>
                        </w:rPr>
                        <w:tab/>
                      </w:r>
                      <w:r w:rsidRPr="00721F62">
                        <w:rPr>
                          <w:rFonts w:asciiTheme="majorHAnsi" w:hAnsiTheme="majorHAnsi"/>
                          <w:bCs/>
                        </w:rPr>
                        <w:t xml:space="preserve">When testing </w:t>
                      </w:r>
                      <w:r>
                        <w:rPr>
                          <w:rFonts w:asciiTheme="majorHAnsi" w:hAnsiTheme="majorHAnsi"/>
                          <w:bCs/>
                        </w:rPr>
                        <w:t>fine phasing data (OTE-18</w:t>
                      </w:r>
                      <w:r w:rsidRPr="00721F62">
                        <w:rPr>
                          <w:rFonts w:asciiTheme="majorHAnsi" w:hAnsiTheme="majorHAnsi"/>
                          <w:bCs/>
                        </w:rPr>
                        <w:t xml:space="preserve">) that includes just one diffuse PSF, be sure to set the </w:t>
                      </w:r>
                      <w:proofErr w:type="spellStart"/>
                      <w:r w:rsidRPr="00721F62">
                        <w:rPr>
                          <w:rFonts w:asciiTheme="majorHAnsi" w:hAnsiTheme="majorHAnsi"/>
                          <w:bCs/>
                        </w:rPr>
                        <w:t>segNum</w:t>
                      </w:r>
                      <w:proofErr w:type="spellEnd"/>
                      <w:r w:rsidRPr="00721F62">
                        <w:rPr>
                          <w:rFonts w:asciiTheme="majorHAnsi" w:hAnsiTheme="majorHAnsi"/>
                          <w:bCs/>
                        </w:rPr>
                        <w:t xml:space="preserve"> parameter to match the segment number of the desired PSF, rather than </w:t>
                      </w:r>
                      <w:r>
                        <w:rPr>
                          <w:rFonts w:asciiTheme="majorHAnsi" w:hAnsiTheme="majorHAnsi"/>
                          <w:bCs/>
                        </w:rPr>
                        <w:t>the array center</w:t>
                      </w:r>
                      <w:r w:rsidRPr="00721F62">
                        <w:rPr>
                          <w:rFonts w:asciiTheme="majorHAnsi" w:hAnsiTheme="majorHAnsi"/>
                          <w:bCs/>
                        </w:rPr>
                        <w:t xml:space="preserve">. </w:t>
                      </w:r>
                    </w:p>
                    <w:p w14:paraId="1C617A88" w14:textId="47E71631" w:rsidR="0045557D" w:rsidRPr="00593F77" w:rsidRDefault="0045557D" w:rsidP="0045557D">
                      <w:pPr>
                        <w:spacing w:line="276" w:lineRule="auto"/>
                        <w:ind w:left="720" w:hanging="720"/>
                        <w:rPr>
                          <w:rFonts w:ascii="Calibri Light" w:hAnsi="Calibri Light"/>
                          <w:i/>
                          <w14:textOutline w14:w="9525" w14:cap="rnd" w14:cmpd="sng" w14:algn="ctr">
                            <w14:noFill/>
                            <w14:prstDash w14:val="solid"/>
                            <w14:bevel/>
                          </w14:textOutline>
                        </w:rPr>
                      </w:pPr>
                    </w:p>
                  </w:txbxContent>
                </v:textbox>
                <w10:anchorlock/>
              </v:shape>
            </w:pict>
          </mc:Fallback>
        </mc:AlternateContent>
      </w:r>
    </w:p>
    <w:p w14:paraId="760A5361" w14:textId="77777777" w:rsidR="007A046A" w:rsidRDefault="007A046A" w:rsidP="00CC66A3">
      <w:pPr>
        <w:spacing w:line="276" w:lineRule="auto"/>
        <w:rPr>
          <w:rFonts w:ascii="Calibri Light" w:hAnsi="Calibri Light"/>
        </w:rPr>
      </w:pPr>
    </w:p>
    <w:p w14:paraId="7979CE78" w14:textId="4533E79E" w:rsidR="001E0F27" w:rsidRPr="00FD4BA6" w:rsidRDefault="00415D69" w:rsidP="00FD4BA6">
      <w:pPr>
        <w:pStyle w:val="ListParagraph"/>
        <w:numPr>
          <w:ilvl w:val="0"/>
          <w:numId w:val="9"/>
        </w:numPr>
        <w:spacing w:line="276" w:lineRule="auto"/>
        <w:rPr>
          <w:rFonts w:ascii="Calibri Light" w:hAnsi="Calibri Light"/>
        </w:rPr>
      </w:pPr>
      <w:commentRangeStart w:id="19"/>
      <w:r w:rsidRPr="00FD4BA6">
        <w:rPr>
          <w:rFonts w:ascii="Calibri Light" w:hAnsi="Calibri Light"/>
        </w:rPr>
        <w:lastRenderedPageBreak/>
        <w:t>Copy</w:t>
      </w:r>
      <w:r w:rsidR="006B16FD" w:rsidRPr="00FD4BA6">
        <w:rPr>
          <w:rFonts w:ascii="Calibri Light" w:hAnsi="Calibri Light"/>
        </w:rPr>
        <w:t xml:space="preserve"> the output file</w:t>
      </w:r>
      <w:r w:rsidR="009624F8" w:rsidRPr="00FD4BA6">
        <w:rPr>
          <w:rFonts w:ascii="Calibri Light" w:hAnsi="Calibri Light"/>
        </w:rPr>
        <w:t xml:space="preserve"> </w:t>
      </w:r>
      <w:r w:rsidRPr="00FD4BA6">
        <w:rPr>
          <w:rFonts w:ascii="Calibri Light" w:hAnsi="Calibri Light"/>
        </w:rPr>
        <w:t>to</w:t>
      </w:r>
      <w:r w:rsidR="00D10EDE" w:rsidRPr="00FD4BA6">
        <w:rPr>
          <w:rFonts w:ascii="Calibri Light" w:hAnsi="Calibri Light"/>
        </w:rPr>
        <w:t xml:space="preserve"> central storage directory where it can be accessed by </w:t>
      </w:r>
      <w:r w:rsidR="008551A3" w:rsidRPr="00FD4BA6">
        <w:rPr>
          <w:rFonts w:ascii="Calibri Light" w:hAnsi="Calibri Light"/>
        </w:rPr>
        <w:t>Planning &amp; Scheduling</w:t>
      </w:r>
      <w:r w:rsidR="00D10EDE" w:rsidRPr="00FD4BA6">
        <w:rPr>
          <w:rFonts w:ascii="Calibri Light" w:hAnsi="Calibri Light"/>
        </w:rPr>
        <w:t>:</w:t>
      </w:r>
    </w:p>
    <w:p w14:paraId="7545757D" w14:textId="6A75F452" w:rsidR="00D10EDE" w:rsidRDefault="00D10EDE" w:rsidP="001E0F27">
      <w:pPr>
        <w:pStyle w:val="ListParagraph"/>
        <w:spacing w:line="276" w:lineRule="auto"/>
        <w:ind w:left="1080"/>
        <w:rPr>
          <w:rFonts w:ascii="Menlo" w:hAnsi="Menlo" w:cs="Menlo"/>
          <w:sz w:val="22"/>
          <w:szCs w:val="22"/>
        </w:rPr>
      </w:pPr>
      <w:r w:rsidRPr="00A02FCE">
        <w:rPr>
          <w:rFonts w:ascii="Menlo" w:hAnsi="Menlo" w:cs="Menlo"/>
          <w:sz w:val="22"/>
          <w:szCs w:val="22"/>
        </w:rPr>
        <w:t xml:space="preserve">$ </w:t>
      </w:r>
      <w:proofErr w:type="spellStart"/>
      <w:r>
        <w:rPr>
          <w:rFonts w:ascii="Menlo" w:hAnsi="Menlo" w:cs="Menlo"/>
          <w:sz w:val="22"/>
          <w:szCs w:val="22"/>
        </w:rPr>
        <w:t>cp</w:t>
      </w:r>
      <w:proofErr w:type="spellEnd"/>
      <w:r>
        <w:rPr>
          <w:rFonts w:ascii="Menlo" w:hAnsi="Menlo" w:cs="Menlo"/>
          <w:sz w:val="22"/>
          <w:szCs w:val="22"/>
        </w:rPr>
        <w:t xml:space="preserve"> path/to/gs-override.txt /data/</w:t>
      </w:r>
      <w:proofErr w:type="spellStart"/>
      <w:r>
        <w:rPr>
          <w:rFonts w:ascii="Menlo" w:hAnsi="Menlo" w:cs="Menlo"/>
          <w:sz w:val="22"/>
          <w:szCs w:val="22"/>
        </w:rPr>
        <w:t>jwst</w:t>
      </w:r>
      <w:proofErr w:type="spellEnd"/>
      <w:r>
        <w:rPr>
          <w:rFonts w:ascii="Menlo" w:hAnsi="Menlo" w:cs="Menlo"/>
          <w:sz w:val="22"/>
          <w:szCs w:val="22"/>
        </w:rPr>
        <w:t>/</w:t>
      </w:r>
      <w:proofErr w:type="spellStart"/>
      <w:r>
        <w:rPr>
          <w:rFonts w:ascii="Menlo" w:hAnsi="Menlo" w:cs="Menlo"/>
          <w:sz w:val="22"/>
          <w:szCs w:val="22"/>
        </w:rPr>
        <w:t>wss</w:t>
      </w:r>
      <w:proofErr w:type="spellEnd"/>
      <w:r>
        <w:rPr>
          <w:rFonts w:ascii="Menlo" w:hAnsi="Menlo" w:cs="Menlo"/>
          <w:sz w:val="22"/>
          <w:szCs w:val="22"/>
        </w:rPr>
        <w:t>/</w:t>
      </w:r>
      <w:proofErr w:type="spellStart"/>
      <w:r>
        <w:rPr>
          <w:rFonts w:ascii="Menlo" w:hAnsi="Menlo" w:cs="Menlo"/>
          <w:sz w:val="22"/>
          <w:szCs w:val="22"/>
        </w:rPr>
        <w:t>gs_selection_override</w:t>
      </w:r>
      <w:proofErr w:type="spellEnd"/>
      <w:r>
        <w:rPr>
          <w:rFonts w:ascii="Menlo" w:hAnsi="Menlo" w:cs="Menlo"/>
          <w:sz w:val="22"/>
          <w:szCs w:val="22"/>
        </w:rPr>
        <w:t>/</w:t>
      </w:r>
    </w:p>
    <w:p w14:paraId="3459A304" w14:textId="77301B01" w:rsidR="000E444C" w:rsidRDefault="00D10EDE" w:rsidP="000E444C">
      <w:pPr>
        <w:spacing w:line="276" w:lineRule="auto"/>
        <w:ind w:left="360" w:firstLine="720"/>
        <w:rPr>
          <w:rFonts w:asciiTheme="majorHAnsi" w:hAnsiTheme="majorHAnsi" w:cs="Menlo"/>
          <w:color w:val="000000"/>
        </w:rPr>
      </w:pPr>
      <w:r w:rsidRPr="00D10EDE">
        <w:rPr>
          <w:rFonts w:asciiTheme="majorHAnsi" w:hAnsiTheme="majorHAnsi" w:cs="Menlo"/>
          <w:color w:val="000000"/>
        </w:rPr>
        <w:t xml:space="preserve">Ensure that all </w:t>
      </w:r>
      <w:r w:rsidR="0045557D">
        <w:rPr>
          <w:rFonts w:asciiTheme="majorHAnsi" w:hAnsiTheme="majorHAnsi" w:cs="Menlo"/>
          <w:color w:val="000000"/>
        </w:rPr>
        <w:t xml:space="preserve">necessary </w:t>
      </w:r>
      <w:r w:rsidRPr="00D10EDE">
        <w:rPr>
          <w:rFonts w:asciiTheme="majorHAnsi" w:hAnsiTheme="majorHAnsi" w:cs="Menlo"/>
          <w:color w:val="000000"/>
        </w:rPr>
        <w:t>people have read permissions</w:t>
      </w:r>
      <w:r>
        <w:rPr>
          <w:rFonts w:asciiTheme="majorHAnsi" w:hAnsiTheme="majorHAnsi" w:cs="Menlo"/>
          <w:color w:val="000000"/>
        </w:rPr>
        <w:t>!</w:t>
      </w:r>
    </w:p>
    <w:p w14:paraId="53296C64" w14:textId="36E5B658" w:rsidR="000E444C" w:rsidRDefault="000E444C" w:rsidP="000E444C">
      <w:pPr>
        <w:pStyle w:val="ListParagraph"/>
        <w:spacing w:line="276" w:lineRule="auto"/>
        <w:ind w:left="1080"/>
        <w:rPr>
          <w:rFonts w:ascii="Menlo" w:hAnsi="Menlo" w:cs="Menlo"/>
          <w:sz w:val="22"/>
          <w:szCs w:val="22"/>
        </w:rPr>
      </w:pPr>
      <w:r w:rsidRPr="00A02FCE">
        <w:rPr>
          <w:rFonts w:ascii="Menlo" w:hAnsi="Menlo" w:cs="Menlo"/>
          <w:sz w:val="22"/>
          <w:szCs w:val="22"/>
        </w:rPr>
        <w:t xml:space="preserve">$ </w:t>
      </w:r>
      <w:proofErr w:type="spellStart"/>
      <w:r>
        <w:rPr>
          <w:rFonts w:ascii="Menlo" w:hAnsi="Menlo" w:cs="Menlo"/>
          <w:sz w:val="22"/>
          <w:szCs w:val="22"/>
        </w:rPr>
        <w:t>chmod</w:t>
      </w:r>
      <w:proofErr w:type="spellEnd"/>
      <w:r>
        <w:rPr>
          <w:rFonts w:ascii="Menlo" w:hAnsi="Menlo" w:cs="Menlo"/>
          <w:sz w:val="22"/>
          <w:szCs w:val="22"/>
        </w:rPr>
        <w:t xml:space="preserve"> 775 /data/</w:t>
      </w:r>
      <w:proofErr w:type="spellStart"/>
      <w:r>
        <w:rPr>
          <w:rFonts w:ascii="Menlo" w:hAnsi="Menlo" w:cs="Menlo"/>
          <w:sz w:val="22"/>
          <w:szCs w:val="22"/>
        </w:rPr>
        <w:t>jwst</w:t>
      </w:r>
      <w:proofErr w:type="spellEnd"/>
      <w:r>
        <w:rPr>
          <w:rFonts w:ascii="Menlo" w:hAnsi="Menlo" w:cs="Menlo"/>
          <w:sz w:val="22"/>
          <w:szCs w:val="22"/>
        </w:rPr>
        <w:t>/</w:t>
      </w:r>
      <w:proofErr w:type="spellStart"/>
      <w:r>
        <w:rPr>
          <w:rFonts w:ascii="Menlo" w:hAnsi="Menlo" w:cs="Menlo"/>
          <w:sz w:val="22"/>
          <w:szCs w:val="22"/>
        </w:rPr>
        <w:t>wss</w:t>
      </w:r>
      <w:proofErr w:type="spellEnd"/>
      <w:r>
        <w:rPr>
          <w:rFonts w:ascii="Menlo" w:hAnsi="Menlo" w:cs="Menlo"/>
          <w:sz w:val="22"/>
          <w:szCs w:val="22"/>
        </w:rPr>
        <w:t>/</w:t>
      </w:r>
      <w:proofErr w:type="spellStart"/>
      <w:r>
        <w:rPr>
          <w:rFonts w:ascii="Menlo" w:hAnsi="Menlo" w:cs="Menlo"/>
          <w:sz w:val="22"/>
          <w:szCs w:val="22"/>
        </w:rPr>
        <w:t>gs_selection_override</w:t>
      </w:r>
      <w:proofErr w:type="spellEnd"/>
      <w:r>
        <w:rPr>
          <w:rFonts w:ascii="Menlo" w:hAnsi="Menlo" w:cs="Menlo"/>
          <w:sz w:val="22"/>
          <w:szCs w:val="22"/>
        </w:rPr>
        <w:t>/</w:t>
      </w:r>
    </w:p>
    <w:commentRangeEnd w:id="19"/>
    <w:p w14:paraId="6DCFACEA" w14:textId="77777777" w:rsidR="000E444C" w:rsidRPr="0045557D" w:rsidRDefault="00FD4BA6" w:rsidP="0045557D">
      <w:pPr>
        <w:spacing w:line="276" w:lineRule="auto"/>
        <w:ind w:left="360" w:firstLine="720"/>
        <w:rPr>
          <w:rFonts w:asciiTheme="majorHAnsi" w:hAnsiTheme="majorHAnsi" w:cs="Menlo"/>
          <w:color w:val="000000"/>
        </w:rPr>
      </w:pPr>
      <w:r>
        <w:rPr>
          <w:rStyle w:val="CommentReference"/>
          <w:rFonts w:asciiTheme="minorHAnsi" w:hAnsiTheme="minorHAnsi" w:cstheme="minorBidi"/>
        </w:rPr>
        <w:commentReference w:id="19"/>
      </w:r>
    </w:p>
    <w:p w14:paraId="0619277F" w14:textId="77777777" w:rsidR="00ED3933" w:rsidRPr="008503E8" w:rsidRDefault="00ED3933" w:rsidP="00ED3933">
      <w:pPr>
        <w:pBdr>
          <w:bottom w:val="single" w:sz="6" w:space="1" w:color="auto"/>
        </w:pBdr>
        <w:spacing w:line="276" w:lineRule="auto"/>
        <w:rPr>
          <w:rFonts w:ascii="Calibri Light" w:hAnsi="Calibri Light"/>
        </w:rPr>
      </w:pPr>
    </w:p>
    <w:p w14:paraId="0E0CEF4F" w14:textId="77777777" w:rsidR="00ED3933" w:rsidRPr="008503E8" w:rsidRDefault="00ED3933" w:rsidP="00ED3933">
      <w:pPr>
        <w:spacing w:line="276" w:lineRule="auto"/>
        <w:rPr>
          <w:rFonts w:ascii="Calibri Light" w:hAnsi="Calibri Light"/>
        </w:rPr>
      </w:pPr>
    </w:p>
    <w:p w14:paraId="214557B5" w14:textId="189E61C4" w:rsidR="00ED3933" w:rsidRDefault="00ED3933" w:rsidP="00ED3933">
      <w:pPr>
        <w:pStyle w:val="ListParagraph"/>
        <w:numPr>
          <w:ilvl w:val="0"/>
          <w:numId w:val="2"/>
        </w:numPr>
        <w:spacing w:line="276" w:lineRule="auto"/>
        <w:ind w:left="720" w:hanging="360"/>
        <w:rPr>
          <w:rFonts w:ascii="Calibri" w:hAnsi="Calibri" w:cs="Times New Roman"/>
          <w:b/>
          <w:bCs/>
          <w:sz w:val="28"/>
        </w:rPr>
      </w:pPr>
      <w:bookmarkStart w:id="20" w:name="installingtherepo"/>
      <w:r>
        <w:rPr>
          <w:rFonts w:ascii="Calibri" w:hAnsi="Calibri" w:cs="Times New Roman"/>
          <w:b/>
          <w:bCs/>
          <w:sz w:val="28"/>
        </w:rPr>
        <w:t xml:space="preserve">Getting the </w:t>
      </w:r>
      <w:r w:rsidR="00D31B15">
        <w:rPr>
          <w:rFonts w:ascii="Calibri" w:hAnsi="Calibri" w:cs="Times New Roman"/>
          <w:b/>
          <w:bCs/>
          <w:sz w:val="28"/>
        </w:rPr>
        <w:t>JWST MA</w:t>
      </w:r>
      <w:r w:rsidR="00452FAE">
        <w:rPr>
          <w:rFonts w:ascii="Calibri" w:hAnsi="Calibri" w:cs="Times New Roman"/>
          <w:b/>
          <w:bCs/>
          <w:sz w:val="28"/>
        </w:rPr>
        <w:t>GIC Package</w:t>
      </w:r>
      <w:r>
        <w:rPr>
          <w:rFonts w:ascii="Calibri" w:hAnsi="Calibri" w:cs="Times New Roman"/>
          <w:b/>
          <w:bCs/>
          <w:sz w:val="28"/>
        </w:rPr>
        <w:t xml:space="preserve"> on your Machine</w:t>
      </w:r>
      <w:bookmarkEnd w:id="20"/>
    </w:p>
    <w:p w14:paraId="10DB68CB" w14:textId="77777777" w:rsidR="00B96FF6" w:rsidRDefault="00B96FF6" w:rsidP="00B96FF6">
      <w:pPr>
        <w:pStyle w:val="ListParagraph"/>
        <w:spacing w:line="276" w:lineRule="auto"/>
        <w:rPr>
          <w:rFonts w:ascii="Calibri" w:hAnsi="Calibri" w:cs="Times New Roman"/>
          <w:b/>
          <w:bCs/>
          <w:sz w:val="28"/>
        </w:rPr>
      </w:pPr>
    </w:p>
    <w:p w14:paraId="1A4478AD" w14:textId="6B7042C6" w:rsidR="004663EA" w:rsidRPr="00CE4FF7" w:rsidRDefault="00DD3AAC" w:rsidP="00CE4FF7">
      <w:pPr>
        <w:pStyle w:val="ListParagraph"/>
        <w:spacing w:line="276" w:lineRule="auto"/>
        <w:ind w:left="360"/>
        <w:rPr>
          <w:rFonts w:ascii="Calibri Light" w:hAnsi="Calibri Light" w:cs="Times New Roman"/>
        </w:rPr>
      </w:pPr>
      <w:r w:rsidRPr="00CE4FF7">
        <w:rPr>
          <w:rFonts w:ascii="Calibri Light" w:hAnsi="Calibri Light" w:cs="Times New Roman"/>
        </w:rPr>
        <w:t>The repository is currently installed on the service SOGs account</w:t>
      </w:r>
      <w:r w:rsidR="00CE4FF7">
        <w:rPr>
          <w:rFonts w:ascii="Calibri Light" w:hAnsi="Calibri Light" w:cs="Times New Roman"/>
        </w:rPr>
        <w:t>,</w:t>
      </w:r>
      <w:r w:rsidRPr="00CE4FF7">
        <w:rPr>
          <w:rFonts w:ascii="Calibri Light" w:hAnsi="Calibri Light" w:cs="Times New Roman"/>
        </w:rPr>
        <w:t xml:space="preserve"> so</w:t>
      </w:r>
      <w:r w:rsidR="00CE4FF7">
        <w:rPr>
          <w:rFonts w:ascii="Calibri Light" w:hAnsi="Calibri Light" w:cs="Times New Roman"/>
        </w:rPr>
        <w:t xml:space="preserve"> you</w:t>
      </w:r>
      <w:r w:rsidRPr="00CE4FF7">
        <w:rPr>
          <w:rFonts w:ascii="Calibri Light" w:hAnsi="Calibri Light" w:cs="Times New Roman"/>
        </w:rPr>
        <w:t xml:space="preserve"> should not need this section if you are using that account and the environment has been properly set up. If you are using your own machine, however, you will need to follow these steps. </w:t>
      </w:r>
    </w:p>
    <w:p w14:paraId="0B477E00" w14:textId="77777777" w:rsidR="004663EA" w:rsidRPr="004663EA" w:rsidRDefault="004663EA" w:rsidP="004663EA">
      <w:pPr>
        <w:spacing w:line="276" w:lineRule="auto"/>
        <w:rPr>
          <w:rFonts w:ascii="Calibri Light" w:hAnsi="Calibri Light"/>
        </w:rPr>
      </w:pPr>
    </w:p>
    <w:p w14:paraId="25E854AC" w14:textId="3C7FCBC5" w:rsidR="003D7D0D" w:rsidRPr="003D7D0D" w:rsidRDefault="003D7D0D" w:rsidP="003D7D0D">
      <w:pPr>
        <w:pStyle w:val="ListParagraph"/>
        <w:numPr>
          <w:ilvl w:val="0"/>
          <w:numId w:val="24"/>
        </w:numPr>
        <w:spacing w:line="276" w:lineRule="auto"/>
        <w:rPr>
          <w:rFonts w:ascii="Calibri Light" w:hAnsi="Calibri Light" w:cs="Times New Roman"/>
        </w:rPr>
      </w:pPr>
      <w:r w:rsidRPr="003D7D0D">
        <w:rPr>
          <w:rFonts w:ascii="Calibri Light" w:hAnsi="Calibri Light" w:cs="Times New Roman"/>
        </w:rPr>
        <w:t xml:space="preserve">Activate your Python 3 (preferably </w:t>
      </w:r>
      <w:proofErr w:type="spellStart"/>
      <w:r w:rsidRPr="003D7D0D">
        <w:rPr>
          <w:rFonts w:ascii="Calibri Light" w:hAnsi="Calibri Light" w:cs="Times New Roman"/>
        </w:rPr>
        <w:t>Astroconda</w:t>
      </w:r>
      <w:proofErr w:type="spellEnd"/>
      <w:r w:rsidRPr="003D7D0D">
        <w:rPr>
          <w:rFonts w:ascii="Calibri Light" w:hAnsi="Calibri Light" w:cs="Times New Roman"/>
        </w:rPr>
        <w:t xml:space="preserve">) environment. For installing </w:t>
      </w:r>
      <w:proofErr w:type="spellStart"/>
      <w:r w:rsidRPr="003D7D0D">
        <w:rPr>
          <w:rFonts w:ascii="Calibri Light" w:hAnsi="Calibri Light" w:cs="Times New Roman"/>
        </w:rPr>
        <w:t>Astroconda</w:t>
      </w:r>
      <w:proofErr w:type="spellEnd"/>
      <w:r w:rsidRPr="003D7D0D">
        <w:rPr>
          <w:rFonts w:ascii="Calibri Light" w:hAnsi="Calibri Light" w:cs="Times New Roman"/>
        </w:rPr>
        <w:t xml:space="preserve"> see: </w:t>
      </w:r>
      <w:hyperlink r:id="rId37" w:history="1">
        <w:r w:rsidRPr="003D7D0D">
          <w:rPr>
            <w:rStyle w:val="Hyperlink"/>
            <w:rFonts w:ascii="Calibri Light" w:hAnsi="Calibri Light" w:cs="Times New Roman"/>
          </w:rPr>
          <w:t>http://stsci-env.readthedocs.io/en/latest/installing_anaconda.html</w:t>
        </w:r>
      </w:hyperlink>
    </w:p>
    <w:p w14:paraId="0AE5138A" w14:textId="3DA7655C" w:rsidR="004663EA" w:rsidRPr="004663EA" w:rsidRDefault="004663EA" w:rsidP="004663EA">
      <w:pPr>
        <w:pStyle w:val="ListParagraph"/>
        <w:numPr>
          <w:ilvl w:val="0"/>
          <w:numId w:val="24"/>
        </w:numPr>
        <w:spacing w:line="276" w:lineRule="auto"/>
        <w:rPr>
          <w:rFonts w:ascii="Calibri Light" w:hAnsi="Calibri Light" w:cs="Times New Roman"/>
        </w:rPr>
      </w:pPr>
      <w:r w:rsidRPr="004663EA">
        <w:rPr>
          <w:rFonts w:ascii="Menlo" w:hAnsi="Menlo" w:cs="Menlo"/>
          <w:sz w:val="22"/>
          <w:shd w:val="clear" w:color="auto" w:fill="E7E6E6" w:themeFill="background2"/>
        </w:rPr>
        <w:t>$ cd</w:t>
      </w:r>
      <w:r w:rsidRPr="004663EA">
        <w:rPr>
          <w:rFonts w:ascii="Calibri Light" w:hAnsi="Calibri Light" w:cs="Times New Roman"/>
        </w:rPr>
        <w:t xml:space="preserve"> into the directory where you want to keep the package.</w:t>
      </w:r>
    </w:p>
    <w:p w14:paraId="6CB90EBE" w14:textId="5E4FB053" w:rsidR="004663EA" w:rsidRPr="004663EA" w:rsidRDefault="004663EA" w:rsidP="004663EA">
      <w:pPr>
        <w:pStyle w:val="ListParagraph"/>
        <w:numPr>
          <w:ilvl w:val="0"/>
          <w:numId w:val="24"/>
        </w:numPr>
        <w:spacing w:line="276" w:lineRule="auto"/>
        <w:rPr>
          <w:rFonts w:ascii="Calibri Light" w:hAnsi="Calibri Light" w:cs="Times New Roman"/>
        </w:rPr>
      </w:pPr>
      <w:r w:rsidRPr="004663EA">
        <w:rPr>
          <w:rFonts w:ascii="Calibri Light" w:hAnsi="Calibri Light" w:cs="Times New Roman"/>
        </w:rPr>
        <w:t>Clone the tools from the grit repo</w:t>
      </w:r>
      <w:r w:rsidR="000D11DF">
        <w:rPr>
          <w:rFonts w:ascii="Calibri Light" w:hAnsi="Calibri Light" w:cs="Times New Roman"/>
        </w:rPr>
        <w:t>sitory</w:t>
      </w:r>
      <w:r w:rsidRPr="004663EA">
        <w:rPr>
          <w:rFonts w:ascii="Calibri Light" w:hAnsi="Calibri Light" w:cs="Times New Roman"/>
        </w:rPr>
        <w:t>:</w:t>
      </w:r>
    </w:p>
    <w:p w14:paraId="0DCA4C53" w14:textId="77777777" w:rsidR="004663EA" w:rsidRPr="004663EA" w:rsidRDefault="004663EA" w:rsidP="004663EA">
      <w:pPr>
        <w:spacing w:line="276" w:lineRule="auto"/>
        <w:ind w:left="360" w:firstLine="720"/>
        <w:rPr>
          <w:rFonts w:ascii="Calibri Light" w:hAnsi="Calibri Light"/>
          <w:sz w:val="22"/>
        </w:rPr>
      </w:pPr>
      <w:r w:rsidRPr="004663EA">
        <w:rPr>
          <w:rFonts w:ascii="Menlo" w:hAnsi="Menlo" w:cs="Menlo"/>
          <w:sz w:val="22"/>
          <w:shd w:val="clear" w:color="auto" w:fill="E7E6E6" w:themeFill="background2"/>
        </w:rPr>
        <w:t xml:space="preserve">$ </w:t>
      </w:r>
      <w:proofErr w:type="spellStart"/>
      <w:r w:rsidRPr="004663EA">
        <w:rPr>
          <w:rFonts w:ascii="Menlo" w:hAnsi="Menlo" w:cs="Menlo"/>
          <w:sz w:val="22"/>
          <w:shd w:val="clear" w:color="auto" w:fill="E7E6E6" w:themeFill="background2"/>
        </w:rPr>
        <w:t>git</w:t>
      </w:r>
      <w:proofErr w:type="spellEnd"/>
      <w:r w:rsidRPr="004663EA">
        <w:rPr>
          <w:rFonts w:ascii="Menlo" w:hAnsi="Menlo" w:cs="Menlo"/>
          <w:sz w:val="22"/>
          <w:shd w:val="clear" w:color="auto" w:fill="E7E6E6" w:themeFill="background2"/>
        </w:rPr>
        <w:t xml:space="preserve"> clone </w:t>
      </w:r>
      <w:proofErr w:type="spellStart"/>
      <w:proofErr w:type="gramStart"/>
      <w:r w:rsidRPr="004663EA">
        <w:rPr>
          <w:rFonts w:ascii="Menlo" w:hAnsi="Menlo" w:cs="Menlo"/>
          <w:sz w:val="22"/>
          <w:shd w:val="clear" w:color="auto" w:fill="E7E6E6" w:themeFill="background2"/>
        </w:rPr>
        <w:t>git@grit.stsci.edu:wfsc</w:t>
      </w:r>
      <w:proofErr w:type="spellEnd"/>
      <w:r w:rsidRPr="004663EA">
        <w:rPr>
          <w:rFonts w:ascii="Menlo" w:hAnsi="Menlo" w:cs="Menlo"/>
          <w:sz w:val="22"/>
          <w:shd w:val="clear" w:color="auto" w:fill="E7E6E6" w:themeFill="background2"/>
        </w:rPr>
        <w:t>/</w:t>
      </w:r>
      <w:proofErr w:type="spellStart"/>
      <w:r w:rsidRPr="004663EA">
        <w:rPr>
          <w:rFonts w:ascii="Menlo" w:hAnsi="Menlo" w:cs="Menlo"/>
          <w:sz w:val="22"/>
          <w:shd w:val="clear" w:color="auto" w:fill="E7E6E6" w:themeFill="background2"/>
        </w:rPr>
        <w:t>tools.git</w:t>
      </w:r>
      <w:proofErr w:type="spellEnd"/>
      <w:proofErr w:type="gramEnd"/>
    </w:p>
    <w:p w14:paraId="24DEBA4F" w14:textId="3EA55E00" w:rsidR="004663EA" w:rsidRPr="004663EA" w:rsidRDefault="004663EA" w:rsidP="004663EA">
      <w:pPr>
        <w:pStyle w:val="ListParagraph"/>
        <w:numPr>
          <w:ilvl w:val="0"/>
          <w:numId w:val="24"/>
        </w:numPr>
        <w:spacing w:line="276" w:lineRule="auto"/>
        <w:rPr>
          <w:rFonts w:ascii="Calibri Light" w:hAnsi="Calibri Light" w:cs="Times New Roman"/>
        </w:rPr>
      </w:pPr>
      <w:r w:rsidRPr="004663EA">
        <w:rPr>
          <w:rFonts w:ascii="Calibri Light" w:hAnsi="Calibri Light" w:cs="Times New Roman"/>
        </w:rPr>
        <w:t xml:space="preserve">Install the </w:t>
      </w:r>
      <w:proofErr w:type="spellStart"/>
      <w:r w:rsidRPr="004663EA">
        <w:rPr>
          <w:rFonts w:ascii="Menlo" w:hAnsi="Menlo" w:cs="Menlo"/>
          <w:sz w:val="22"/>
        </w:rPr>
        <w:t>jwst_magic</w:t>
      </w:r>
      <w:proofErr w:type="spellEnd"/>
      <w:r w:rsidRPr="004663EA">
        <w:rPr>
          <w:rFonts w:ascii="Calibri Light" w:hAnsi="Calibri Light" w:cs="Times New Roman"/>
        </w:rPr>
        <w:t xml:space="preserve"> package:</w:t>
      </w:r>
    </w:p>
    <w:p w14:paraId="0F9E3E58" w14:textId="77777777" w:rsidR="004663EA" w:rsidRPr="004663EA" w:rsidRDefault="004663EA" w:rsidP="004663EA">
      <w:pPr>
        <w:spacing w:line="276" w:lineRule="auto"/>
        <w:ind w:left="1080"/>
        <w:rPr>
          <w:rFonts w:ascii="Calibri Light" w:hAnsi="Calibri Light"/>
          <w:sz w:val="22"/>
        </w:rPr>
      </w:pPr>
      <w:r w:rsidRPr="004663EA">
        <w:rPr>
          <w:rFonts w:ascii="Menlo" w:hAnsi="Menlo" w:cs="Menlo"/>
          <w:sz w:val="22"/>
          <w:shd w:val="clear" w:color="auto" w:fill="E7E6E6" w:themeFill="background2"/>
        </w:rPr>
        <w:t>$ cd tools/</w:t>
      </w:r>
      <w:proofErr w:type="spellStart"/>
      <w:r w:rsidRPr="004663EA">
        <w:rPr>
          <w:rFonts w:ascii="Menlo" w:hAnsi="Menlo" w:cs="Menlo"/>
          <w:sz w:val="22"/>
          <w:shd w:val="clear" w:color="auto" w:fill="E7E6E6" w:themeFill="background2"/>
        </w:rPr>
        <w:t>fgs</w:t>
      </w:r>
      <w:proofErr w:type="spellEnd"/>
      <w:r w:rsidRPr="004663EA">
        <w:rPr>
          <w:rFonts w:ascii="Menlo" w:hAnsi="Menlo" w:cs="Menlo"/>
          <w:sz w:val="22"/>
          <w:shd w:val="clear" w:color="auto" w:fill="E7E6E6" w:themeFill="background2"/>
        </w:rPr>
        <w:t>-commissioning</w:t>
      </w:r>
    </w:p>
    <w:p w14:paraId="44CA810C" w14:textId="77777777" w:rsidR="004663EA" w:rsidRPr="004663EA" w:rsidRDefault="004663EA" w:rsidP="004663EA">
      <w:pPr>
        <w:spacing w:line="276" w:lineRule="auto"/>
        <w:ind w:left="1080"/>
        <w:rPr>
          <w:rFonts w:ascii="Menlo" w:hAnsi="Menlo" w:cs="Menlo"/>
          <w:sz w:val="22"/>
          <w:shd w:val="clear" w:color="auto" w:fill="E7E6E6" w:themeFill="background2"/>
        </w:rPr>
      </w:pPr>
      <w:r w:rsidRPr="004663EA">
        <w:rPr>
          <w:rFonts w:ascii="Menlo" w:hAnsi="Menlo" w:cs="Menlo"/>
          <w:sz w:val="22"/>
          <w:shd w:val="clear" w:color="auto" w:fill="E7E6E6" w:themeFill="background2"/>
        </w:rPr>
        <w:t>$ pip install -</w:t>
      </w:r>
      <w:proofErr w:type="gramStart"/>
      <w:r w:rsidRPr="004663EA">
        <w:rPr>
          <w:rFonts w:ascii="Menlo" w:hAnsi="Menlo" w:cs="Menlo"/>
          <w:sz w:val="22"/>
          <w:shd w:val="clear" w:color="auto" w:fill="E7E6E6" w:themeFill="background2"/>
        </w:rPr>
        <w:t>e .</w:t>
      </w:r>
      <w:proofErr w:type="gramEnd"/>
    </w:p>
    <w:p w14:paraId="59E85742" w14:textId="1108BCA3" w:rsidR="004663EA" w:rsidRPr="004663EA" w:rsidRDefault="004663EA" w:rsidP="004663EA">
      <w:pPr>
        <w:pStyle w:val="ListParagraph"/>
        <w:spacing w:line="276" w:lineRule="auto"/>
        <w:ind w:left="1080"/>
        <w:rPr>
          <w:rFonts w:ascii="Calibri Light" w:hAnsi="Calibri Light" w:cs="Times New Roman"/>
        </w:rPr>
      </w:pPr>
      <w:r w:rsidRPr="004663EA">
        <w:rPr>
          <w:rFonts w:ascii="Calibri Light" w:hAnsi="Calibri Light" w:cs="Times New Roman"/>
        </w:rPr>
        <w:t xml:space="preserve">The package installation process will also check for the following package dependencies, and automatically install them using </w:t>
      </w:r>
      <w:r w:rsidRPr="004663EA">
        <w:rPr>
          <w:rFonts w:ascii="Menlo" w:hAnsi="Menlo" w:cs="Menlo"/>
          <w:sz w:val="22"/>
        </w:rPr>
        <w:t>pip</w:t>
      </w:r>
      <w:r w:rsidRPr="004663EA">
        <w:rPr>
          <w:rFonts w:ascii="Calibri Light" w:hAnsi="Calibri Light" w:cs="Times New Roman"/>
          <w:sz w:val="22"/>
        </w:rPr>
        <w:t xml:space="preserve"> </w:t>
      </w:r>
      <w:r w:rsidRPr="004663EA">
        <w:rPr>
          <w:rFonts w:ascii="Calibri Light" w:hAnsi="Calibri Light" w:cs="Times New Roman"/>
        </w:rPr>
        <w:t>if they are not found:</w:t>
      </w:r>
    </w:p>
    <w:p w14:paraId="44E38C13" w14:textId="77777777" w:rsidR="004663EA" w:rsidRPr="004663EA" w:rsidRDefault="004663EA" w:rsidP="004663EA">
      <w:pPr>
        <w:pStyle w:val="ListParagraph"/>
        <w:numPr>
          <w:ilvl w:val="2"/>
          <w:numId w:val="30"/>
        </w:numPr>
        <w:spacing w:line="276" w:lineRule="auto"/>
        <w:ind w:left="1620"/>
        <w:rPr>
          <w:rFonts w:ascii="Calibri Light" w:hAnsi="Calibri Light" w:cs="Times New Roman"/>
        </w:rPr>
      </w:pPr>
      <w:proofErr w:type="spellStart"/>
      <w:r w:rsidRPr="004663EA">
        <w:rPr>
          <w:rFonts w:ascii="Calibri Light" w:hAnsi="Calibri Light" w:cs="Times New Roman"/>
        </w:rPr>
        <w:t>astropy</w:t>
      </w:r>
      <w:proofErr w:type="spellEnd"/>
    </w:p>
    <w:p w14:paraId="688196FB" w14:textId="77777777" w:rsidR="004663EA" w:rsidRPr="004663EA" w:rsidRDefault="004663EA" w:rsidP="004663EA">
      <w:pPr>
        <w:pStyle w:val="ListParagraph"/>
        <w:numPr>
          <w:ilvl w:val="2"/>
          <w:numId w:val="30"/>
        </w:numPr>
        <w:spacing w:line="276" w:lineRule="auto"/>
        <w:ind w:left="1620"/>
        <w:rPr>
          <w:rFonts w:ascii="Calibri Light" w:hAnsi="Calibri Light" w:cs="Times New Roman"/>
        </w:rPr>
      </w:pPr>
      <w:proofErr w:type="spellStart"/>
      <w:r w:rsidRPr="004663EA">
        <w:rPr>
          <w:rFonts w:ascii="Calibri Light" w:hAnsi="Calibri Light" w:cs="Times New Roman"/>
        </w:rPr>
        <w:t>matplotlib</w:t>
      </w:r>
      <w:proofErr w:type="spellEnd"/>
    </w:p>
    <w:p w14:paraId="4E8A1278" w14:textId="77777777" w:rsidR="004663EA" w:rsidRPr="004663EA" w:rsidRDefault="004663EA" w:rsidP="004663EA">
      <w:pPr>
        <w:pStyle w:val="ListParagraph"/>
        <w:numPr>
          <w:ilvl w:val="2"/>
          <w:numId w:val="30"/>
        </w:numPr>
        <w:spacing w:line="276" w:lineRule="auto"/>
        <w:ind w:left="1620"/>
        <w:rPr>
          <w:rFonts w:ascii="Calibri Light" w:hAnsi="Calibri Light" w:cs="Times New Roman"/>
        </w:rPr>
      </w:pPr>
      <w:proofErr w:type="spellStart"/>
      <w:r w:rsidRPr="004663EA">
        <w:rPr>
          <w:rFonts w:ascii="Calibri Light" w:hAnsi="Calibri Light" w:cs="Times New Roman"/>
        </w:rPr>
        <w:t>numpy</w:t>
      </w:r>
      <w:proofErr w:type="spellEnd"/>
    </w:p>
    <w:p w14:paraId="21F36607" w14:textId="77777777" w:rsidR="004663EA" w:rsidRPr="004663EA" w:rsidRDefault="004663EA" w:rsidP="004663EA">
      <w:pPr>
        <w:pStyle w:val="ListParagraph"/>
        <w:numPr>
          <w:ilvl w:val="2"/>
          <w:numId w:val="30"/>
        </w:numPr>
        <w:spacing w:line="276" w:lineRule="auto"/>
        <w:ind w:left="1620"/>
        <w:rPr>
          <w:rFonts w:ascii="Calibri Light" w:hAnsi="Calibri Light" w:cs="Times New Roman"/>
        </w:rPr>
      </w:pPr>
      <w:proofErr w:type="spellStart"/>
      <w:r w:rsidRPr="004663EA">
        <w:rPr>
          <w:rFonts w:ascii="Calibri Light" w:hAnsi="Calibri Light" w:cs="Times New Roman"/>
        </w:rPr>
        <w:t>photutils</w:t>
      </w:r>
      <w:proofErr w:type="spellEnd"/>
    </w:p>
    <w:p w14:paraId="119DEB9E" w14:textId="77777777" w:rsidR="004663EA" w:rsidRPr="004663EA" w:rsidRDefault="004663EA" w:rsidP="004663EA">
      <w:pPr>
        <w:pStyle w:val="ListParagraph"/>
        <w:numPr>
          <w:ilvl w:val="2"/>
          <w:numId w:val="30"/>
        </w:numPr>
        <w:spacing w:line="276" w:lineRule="auto"/>
        <w:ind w:left="1620"/>
        <w:rPr>
          <w:rFonts w:ascii="Calibri Light" w:hAnsi="Calibri Light" w:cs="Times New Roman"/>
        </w:rPr>
      </w:pPr>
      <w:r w:rsidRPr="004663EA">
        <w:rPr>
          <w:rFonts w:ascii="Calibri Light" w:hAnsi="Calibri Light" w:cs="Times New Roman"/>
        </w:rPr>
        <w:t>PyQt5</w:t>
      </w:r>
    </w:p>
    <w:p w14:paraId="7264D467" w14:textId="77777777" w:rsidR="004663EA" w:rsidRPr="004663EA" w:rsidRDefault="004663EA" w:rsidP="004663EA">
      <w:pPr>
        <w:pStyle w:val="ListParagraph"/>
        <w:numPr>
          <w:ilvl w:val="2"/>
          <w:numId w:val="30"/>
        </w:numPr>
        <w:spacing w:line="276" w:lineRule="auto"/>
        <w:ind w:left="1620"/>
        <w:rPr>
          <w:rFonts w:ascii="Calibri Light" w:hAnsi="Calibri Light" w:cs="Times New Roman"/>
        </w:rPr>
      </w:pPr>
      <w:proofErr w:type="spellStart"/>
      <w:r w:rsidRPr="004663EA">
        <w:rPr>
          <w:rFonts w:ascii="Calibri Light" w:hAnsi="Calibri Light" w:cs="Times New Roman"/>
        </w:rPr>
        <w:t>pysiaf</w:t>
      </w:r>
      <w:proofErr w:type="spellEnd"/>
    </w:p>
    <w:p w14:paraId="2135629D" w14:textId="77777777" w:rsidR="004663EA" w:rsidRPr="004663EA" w:rsidRDefault="004663EA" w:rsidP="004663EA">
      <w:pPr>
        <w:pStyle w:val="ListParagraph"/>
        <w:numPr>
          <w:ilvl w:val="2"/>
          <w:numId w:val="30"/>
        </w:numPr>
        <w:spacing w:line="276" w:lineRule="auto"/>
        <w:ind w:left="1620"/>
        <w:rPr>
          <w:rFonts w:ascii="Calibri Light" w:hAnsi="Calibri Light" w:cs="Times New Roman"/>
        </w:rPr>
      </w:pPr>
      <w:proofErr w:type="spellStart"/>
      <w:r w:rsidRPr="004663EA">
        <w:rPr>
          <w:rFonts w:ascii="Calibri Light" w:hAnsi="Calibri Light" w:cs="Times New Roman"/>
        </w:rPr>
        <w:t>pytest</w:t>
      </w:r>
      <w:proofErr w:type="spellEnd"/>
    </w:p>
    <w:p w14:paraId="1814E9CB" w14:textId="77777777" w:rsidR="004663EA" w:rsidRPr="004663EA" w:rsidRDefault="004663EA" w:rsidP="004663EA">
      <w:pPr>
        <w:pStyle w:val="ListParagraph"/>
        <w:numPr>
          <w:ilvl w:val="2"/>
          <w:numId w:val="30"/>
        </w:numPr>
        <w:spacing w:line="276" w:lineRule="auto"/>
        <w:ind w:left="1620"/>
        <w:rPr>
          <w:rFonts w:ascii="Calibri Light" w:hAnsi="Calibri Light" w:cs="Times New Roman"/>
        </w:rPr>
      </w:pPr>
      <w:proofErr w:type="spellStart"/>
      <w:r w:rsidRPr="004663EA">
        <w:rPr>
          <w:rFonts w:ascii="Calibri Light" w:hAnsi="Calibri Light" w:cs="Times New Roman"/>
        </w:rPr>
        <w:t>pyyaml</w:t>
      </w:r>
      <w:proofErr w:type="spellEnd"/>
    </w:p>
    <w:p w14:paraId="7A832F19" w14:textId="53D024C1" w:rsidR="00DE3AD7" w:rsidRPr="004663EA" w:rsidRDefault="004663EA" w:rsidP="004663EA">
      <w:pPr>
        <w:pStyle w:val="ListParagraph"/>
        <w:numPr>
          <w:ilvl w:val="2"/>
          <w:numId w:val="30"/>
        </w:numPr>
        <w:spacing w:line="276" w:lineRule="auto"/>
        <w:ind w:left="1620"/>
        <w:rPr>
          <w:rFonts w:ascii="Calibri Light" w:hAnsi="Calibri Light" w:cs="Times New Roman"/>
        </w:rPr>
      </w:pPr>
      <w:r w:rsidRPr="004663EA">
        <w:rPr>
          <w:rFonts w:ascii="Calibri Light" w:hAnsi="Calibri Light" w:cs="Times New Roman"/>
        </w:rPr>
        <w:t>requests</w:t>
      </w:r>
    </w:p>
    <w:sectPr w:rsidR="00DE3AD7" w:rsidRPr="004663EA" w:rsidSect="00854B03">
      <w:footerReference w:type="even" r:id="rId38"/>
      <w:footerReference w:type="default" r:id="rId39"/>
      <w:pgSz w:w="12240" w:h="15840"/>
      <w:pgMar w:top="720" w:right="720" w:bottom="720" w:left="720" w:header="720" w:footer="720" w:gutter="0"/>
      <w:cols w:space="720"/>
      <w:titlePg/>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4" w:author="Microsoft Office User" w:date="2018-09-27T09:04:00Z" w:initials="Office">
    <w:p w14:paraId="3E9C6EF3" w14:textId="22FC87FD" w:rsidR="00FD4BA6" w:rsidRDefault="00FD4BA6">
      <w:pPr>
        <w:pStyle w:val="CommentText"/>
      </w:pPr>
      <w:r>
        <w:rPr>
          <w:rStyle w:val="CommentReference"/>
        </w:rPr>
        <w:annotationRef/>
      </w:r>
      <w:r>
        <w:t>OR return to the CAR procedures.</w:t>
      </w:r>
    </w:p>
  </w:comment>
  <w:comment w:id="16" w:author="Microsoft Office User" w:date="2018-09-27T09:44:00Z" w:initials="Office">
    <w:p w14:paraId="45FE59BB" w14:textId="2CE568D8" w:rsidR="00592F99" w:rsidRDefault="00592F99">
      <w:pPr>
        <w:pStyle w:val="CommentText"/>
      </w:pPr>
      <w:r>
        <w:rPr>
          <w:rStyle w:val="CommentReference"/>
        </w:rPr>
        <w:annotationRef/>
      </w:r>
      <w:r>
        <w:t>Based on feedback from Shannon, we definitely want to have a section on using APT</w:t>
      </w:r>
    </w:p>
  </w:comment>
  <w:comment w:id="18" w:author="Microsoft Office User" w:date="2018-09-27T09:44:00Z" w:initials="Office">
    <w:p w14:paraId="39F795D2" w14:textId="06776242" w:rsidR="00EF3A09" w:rsidRDefault="00EF3A09">
      <w:pPr>
        <w:pStyle w:val="CommentText"/>
      </w:pPr>
      <w:r>
        <w:rPr>
          <w:rStyle w:val="CommentReference"/>
        </w:rPr>
        <w:annotationRef/>
      </w:r>
      <w:r>
        <w:t>Comment from Shannon: Where do we get these numbers from?</w:t>
      </w:r>
    </w:p>
  </w:comment>
  <w:comment w:id="19" w:author="Microsoft Office User" w:date="2018-09-27T09:03:00Z" w:initials="Office">
    <w:p w14:paraId="7AC2BFE5" w14:textId="366DDF35" w:rsidR="00FD4BA6" w:rsidRDefault="00FD4BA6">
      <w:pPr>
        <w:pStyle w:val="CommentText"/>
      </w:pPr>
      <w:r>
        <w:rPr>
          <w:rStyle w:val="CommentReference"/>
        </w:rPr>
        <w:annotationRef/>
      </w:r>
      <w:r>
        <w:t>Do we want to keep this here since it’s in the main procedures?? I am not sure that it’s necessary….</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3E9C6EF3" w15:done="0"/>
  <w15:commentEx w15:paraId="45FE59BB" w15:done="0"/>
  <w15:commentEx w15:paraId="39F795D2" w15:done="0"/>
  <w15:commentEx w15:paraId="7AC2BFE5"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6A8F4C2" w14:textId="77777777" w:rsidR="003B52F0" w:rsidRDefault="003B52F0" w:rsidP="003A17FA">
      <w:r>
        <w:separator/>
      </w:r>
    </w:p>
  </w:endnote>
  <w:endnote w:type="continuationSeparator" w:id="0">
    <w:p w14:paraId="3E6D7290" w14:textId="77777777" w:rsidR="003B52F0" w:rsidRDefault="003B52F0" w:rsidP="003A17F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Menlo">
    <w:panose1 w:val="020B0609030804020204"/>
    <w:charset w:val="00"/>
    <w:family w:val="swiss"/>
    <w:pitch w:val="fixed"/>
    <w:sig w:usb0="E60022FF" w:usb1="D200F9FB" w:usb2="02000028" w:usb3="00000000" w:csb0="000001D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3AE2B06" w14:textId="77777777" w:rsidR="000B4201" w:rsidRDefault="000B4201" w:rsidP="00900C2D">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4BB52852" w14:textId="77777777" w:rsidR="000B4201" w:rsidRDefault="000B4201" w:rsidP="003A17FA">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BAC5E1A" w14:textId="77777777" w:rsidR="00900C2D" w:rsidRDefault="00900C2D" w:rsidP="009B6385">
    <w:pPr>
      <w:pStyle w:val="Footer"/>
      <w:framePr w:wrap="none" w:vAnchor="text" w:hAnchor="margin" w:xAlign="right" w:y="1"/>
      <w:rPr>
        <w:ins w:id="21" w:author="Microsoft Office User" w:date="2018-09-27T09:57:00Z"/>
        <w:rStyle w:val="PageNumber"/>
      </w:rPr>
    </w:pPr>
    <w:ins w:id="22" w:author="Microsoft Office User" w:date="2018-09-27T09:57:00Z">
      <w:r>
        <w:rPr>
          <w:rStyle w:val="PageNumber"/>
        </w:rPr>
        <w:fldChar w:fldCharType="begin"/>
      </w:r>
      <w:r>
        <w:rPr>
          <w:rStyle w:val="PageNumber"/>
        </w:rPr>
        <w:instrText xml:space="preserve">PAGE  </w:instrText>
      </w:r>
    </w:ins>
    <w:r>
      <w:rPr>
        <w:rStyle w:val="PageNumber"/>
      </w:rPr>
      <w:fldChar w:fldCharType="separate"/>
    </w:r>
    <w:r>
      <w:rPr>
        <w:rStyle w:val="PageNumber"/>
        <w:noProof/>
      </w:rPr>
      <w:t>6</w:t>
    </w:r>
    <w:ins w:id="23" w:author="Microsoft Office User" w:date="2018-09-27T09:57:00Z">
      <w:r>
        <w:rPr>
          <w:rStyle w:val="PageNumber"/>
        </w:rPr>
        <w:fldChar w:fldCharType="end"/>
      </w:r>
    </w:ins>
  </w:p>
  <w:p w14:paraId="28764AC1" w14:textId="74C61055" w:rsidR="000B4201" w:rsidRPr="008503E8" w:rsidRDefault="00900C2D" w:rsidP="003A17FA">
    <w:pPr>
      <w:pStyle w:val="Footer"/>
      <w:ind w:right="360"/>
      <w:rPr>
        <w:rFonts w:asciiTheme="majorHAnsi" w:hAnsiTheme="majorHAnsi"/>
      </w:rPr>
    </w:pPr>
    <w:ins w:id="24" w:author="Microsoft Office User" w:date="2018-09-27T09:57:00Z">
      <w:r>
        <w:rPr>
          <w:rFonts w:asciiTheme="majorHAnsi" w:hAnsiTheme="majorHAnsi"/>
        </w:rPr>
        <w:t xml:space="preserve">MAGIC </w:t>
      </w:r>
      <w:proofErr w:type="spellStart"/>
      <w:r>
        <w:rPr>
          <w:rFonts w:asciiTheme="majorHAnsi" w:hAnsiTheme="majorHAnsi"/>
        </w:rPr>
        <w:t>Users’s</w:t>
      </w:r>
      <w:proofErr w:type="spellEnd"/>
      <w:r>
        <w:rPr>
          <w:rFonts w:asciiTheme="majorHAnsi" w:hAnsiTheme="majorHAnsi"/>
        </w:rPr>
        <w:t xml:space="preserve"> Guide</w:t>
      </w:r>
    </w:ins>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819D937" w14:textId="77777777" w:rsidR="003B52F0" w:rsidRDefault="003B52F0" w:rsidP="003A17FA">
      <w:r>
        <w:separator/>
      </w:r>
    </w:p>
  </w:footnote>
  <w:footnote w:type="continuationSeparator" w:id="0">
    <w:p w14:paraId="627418C0" w14:textId="77777777" w:rsidR="003B52F0" w:rsidRDefault="003B52F0" w:rsidP="003A17FA">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121B0B"/>
    <w:multiLevelType w:val="hybridMultilevel"/>
    <w:tmpl w:val="468E1618"/>
    <w:lvl w:ilvl="0" w:tplc="3092A1DE">
      <w:start w:val="1"/>
      <w:numFmt w:val="decimal"/>
      <w:lvlText w:val="%1."/>
      <w:lvlJc w:val="left"/>
      <w:pPr>
        <w:ind w:left="72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nsid w:val="035803C2"/>
    <w:multiLevelType w:val="multilevel"/>
    <w:tmpl w:val="17A436C6"/>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
    <w:nsid w:val="167F33E4"/>
    <w:multiLevelType w:val="multilevel"/>
    <w:tmpl w:val="E0BC4E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nsid w:val="17E140EF"/>
    <w:multiLevelType w:val="hybridMultilevel"/>
    <w:tmpl w:val="39E43EBE"/>
    <w:lvl w:ilvl="0" w:tplc="B9A8E2E6">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7F670AF"/>
    <w:multiLevelType w:val="hybridMultilevel"/>
    <w:tmpl w:val="BBB6AFF6"/>
    <w:lvl w:ilvl="0" w:tplc="E89EB98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nsid w:val="1A277F75"/>
    <w:multiLevelType w:val="hybridMultilevel"/>
    <w:tmpl w:val="8F1CCCBC"/>
    <w:lvl w:ilvl="0" w:tplc="B9A8E2E6">
      <w:start w:val="1"/>
      <w:numFmt w:val="upperRoman"/>
      <w:lvlText w:val="%1."/>
      <w:lvlJc w:val="left"/>
      <w:pPr>
        <w:ind w:left="1080" w:hanging="72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B444410"/>
    <w:multiLevelType w:val="hybridMultilevel"/>
    <w:tmpl w:val="D0A871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DAE4190"/>
    <w:multiLevelType w:val="hybridMultilevel"/>
    <w:tmpl w:val="F16689C4"/>
    <w:lvl w:ilvl="0" w:tplc="BB34504C">
      <w:start w:val="1"/>
      <w:numFmt w:val="decimal"/>
      <w:lvlText w:val="%1."/>
      <w:lvlJc w:val="left"/>
      <w:pPr>
        <w:ind w:left="1080" w:hanging="360"/>
      </w:pPr>
      <w:rPr>
        <w:rFonts w:hint="default"/>
        <w:color w:val="auto"/>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nsid w:val="1F286876"/>
    <w:multiLevelType w:val="hybridMultilevel"/>
    <w:tmpl w:val="99CC937C"/>
    <w:lvl w:ilvl="0" w:tplc="40463452">
      <w:start w:val="1"/>
      <w:numFmt w:val="decimal"/>
      <w:lvlText w:val="%1."/>
      <w:lvlJc w:val="left"/>
      <w:pPr>
        <w:ind w:left="1080" w:hanging="360"/>
      </w:pPr>
      <w:rPr>
        <w:rFonts w:hint="default"/>
        <w:sz w:val="28"/>
        <w:szCs w:val="24"/>
      </w:rPr>
    </w:lvl>
    <w:lvl w:ilvl="1" w:tplc="04090001">
      <w:start w:val="1"/>
      <w:numFmt w:val="bullet"/>
      <w:lvlText w:val=""/>
      <w:lvlJc w:val="left"/>
      <w:pPr>
        <w:ind w:left="720" w:hanging="360"/>
      </w:pPr>
      <w:rPr>
        <w:rFonts w:ascii="Symbol" w:hAnsi="Symbol" w:hint="default"/>
        <w:sz w:val="24"/>
        <w:szCs w:val="24"/>
      </w:r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nsid w:val="250E5547"/>
    <w:multiLevelType w:val="multilevel"/>
    <w:tmpl w:val="B900D3A2"/>
    <w:lvl w:ilvl="0">
      <w:start w:val="4"/>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0">
    <w:nsid w:val="278E2383"/>
    <w:multiLevelType w:val="hybridMultilevel"/>
    <w:tmpl w:val="EFCC0D0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8C66FA4"/>
    <w:multiLevelType w:val="hybridMultilevel"/>
    <w:tmpl w:val="5B0428BA"/>
    <w:lvl w:ilvl="0" w:tplc="04090019">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2">
    <w:nsid w:val="2F562C43"/>
    <w:multiLevelType w:val="hybridMultilevel"/>
    <w:tmpl w:val="616827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3F03645"/>
    <w:multiLevelType w:val="hybridMultilevel"/>
    <w:tmpl w:val="7A8CC4DA"/>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34724043"/>
    <w:multiLevelType w:val="hybridMultilevel"/>
    <w:tmpl w:val="3B689874"/>
    <w:lvl w:ilvl="0" w:tplc="40463452">
      <w:start w:val="1"/>
      <w:numFmt w:val="decimal"/>
      <w:lvlText w:val="%1."/>
      <w:lvlJc w:val="left"/>
      <w:pPr>
        <w:ind w:left="1080" w:hanging="360"/>
      </w:pPr>
      <w:rPr>
        <w:rFonts w:hint="default"/>
        <w:sz w:val="28"/>
        <w:szCs w:val="24"/>
      </w:rPr>
    </w:lvl>
    <w:lvl w:ilvl="1" w:tplc="04090001">
      <w:start w:val="1"/>
      <w:numFmt w:val="bullet"/>
      <w:lvlText w:val=""/>
      <w:lvlJc w:val="left"/>
      <w:pPr>
        <w:ind w:left="720" w:hanging="360"/>
      </w:pPr>
      <w:rPr>
        <w:rFonts w:ascii="Symbol" w:hAnsi="Symbol" w:hint="default"/>
        <w:sz w:val="24"/>
        <w:szCs w:val="24"/>
      </w:rPr>
    </w:lvl>
    <w:lvl w:ilvl="2" w:tplc="04090001">
      <w:start w:val="1"/>
      <w:numFmt w:val="bullet"/>
      <w:lvlText w:val=""/>
      <w:lvlJc w:val="left"/>
      <w:pPr>
        <w:ind w:left="720" w:hanging="360"/>
      </w:pPr>
      <w:rPr>
        <w:rFonts w:ascii="Symbol" w:hAnsi="Symbol" w:hint="default"/>
      </w:r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nsid w:val="37B145DB"/>
    <w:multiLevelType w:val="hybridMultilevel"/>
    <w:tmpl w:val="70529B8A"/>
    <w:lvl w:ilvl="0" w:tplc="04090017">
      <w:start w:val="1"/>
      <w:numFmt w:val="lowerLetter"/>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nsid w:val="37EE5206"/>
    <w:multiLevelType w:val="hybridMultilevel"/>
    <w:tmpl w:val="C7C68C4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nsid w:val="3B2F2F99"/>
    <w:multiLevelType w:val="hybridMultilevel"/>
    <w:tmpl w:val="5CACC4B8"/>
    <w:lvl w:ilvl="0" w:tplc="6568C9CE">
      <w:start w:val="1"/>
      <w:numFmt w:val="lowerLetter"/>
      <w:lvlText w:val="%1."/>
      <w:lvlJc w:val="left"/>
      <w:pPr>
        <w:ind w:left="1800" w:hanging="360"/>
      </w:pPr>
      <w:rPr>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3BBD0378"/>
    <w:multiLevelType w:val="hybridMultilevel"/>
    <w:tmpl w:val="16200C2C"/>
    <w:lvl w:ilvl="0" w:tplc="42529B0A">
      <w:start w:val="1"/>
      <w:numFmt w:val="upperRoman"/>
      <w:lvlText w:val="%1."/>
      <w:lvlJc w:val="left"/>
      <w:pPr>
        <w:ind w:left="1080" w:hanging="720"/>
      </w:pPr>
      <w:rPr>
        <w:rFonts w:hint="default"/>
        <w:b w:val="0"/>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3CDB6AC2"/>
    <w:multiLevelType w:val="hybridMultilevel"/>
    <w:tmpl w:val="C1BAB45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720" w:hanging="360"/>
      </w:pPr>
    </w:lvl>
    <w:lvl w:ilvl="2" w:tplc="0409001B" w:tentative="1">
      <w:start w:val="1"/>
      <w:numFmt w:val="lowerRoman"/>
      <w:lvlText w:val="%3."/>
      <w:lvlJc w:val="right"/>
      <w:pPr>
        <w:ind w:left="1440" w:hanging="180"/>
      </w:pPr>
    </w:lvl>
    <w:lvl w:ilvl="3" w:tplc="0409000F" w:tentative="1">
      <w:start w:val="1"/>
      <w:numFmt w:val="decimal"/>
      <w:lvlText w:val="%4."/>
      <w:lvlJc w:val="left"/>
      <w:pPr>
        <w:ind w:left="2160" w:hanging="360"/>
      </w:pPr>
    </w:lvl>
    <w:lvl w:ilvl="4" w:tplc="04090019" w:tentative="1">
      <w:start w:val="1"/>
      <w:numFmt w:val="lowerLetter"/>
      <w:lvlText w:val="%5."/>
      <w:lvlJc w:val="left"/>
      <w:pPr>
        <w:ind w:left="2880" w:hanging="360"/>
      </w:pPr>
    </w:lvl>
    <w:lvl w:ilvl="5" w:tplc="0409001B" w:tentative="1">
      <w:start w:val="1"/>
      <w:numFmt w:val="lowerRoman"/>
      <w:lvlText w:val="%6."/>
      <w:lvlJc w:val="right"/>
      <w:pPr>
        <w:ind w:left="3600" w:hanging="180"/>
      </w:pPr>
    </w:lvl>
    <w:lvl w:ilvl="6" w:tplc="0409000F" w:tentative="1">
      <w:start w:val="1"/>
      <w:numFmt w:val="decimal"/>
      <w:lvlText w:val="%7."/>
      <w:lvlJc w:val="left"/>
      <w:pPr>
        <w:ind w:left="4320" w:hanging="360"/>
      </w:pPr>
    </w:lvl>
    <w:lvl w:ilvl="7" w:tplc="04090019" w:tentative="1">
      <w:start w:val="1"/>
      <w:numFmt w:val="lowerLetter"/>
      <w:lvlText w:val="%8."/>
      <w:lvlJc w:val="left"/>
      <w:pPr>
        <w:ind w:left="5040" w:hanging="360"/>
      </w:pPr>
    </w:lvl>
    <w:lvl w:ilvl="8" w:tplc="0409001B" w:tentative="1">
      <w:start w:val="1"/>
      <w:numFmt w:val="lowerRoman"/>
      <w:lvlText w:val="%9."/>
      <w:lvlJc w:val="right"/>
      <w:pPr>
        <w:ind w:left="5760" w:hanging="180"/>
      </w:pPr>
    </w:lvl>
  </w:abstractNum>
  <w:abstractNum w:abstractNumId="20">
    <w:nsid w:val="40861ACA"/>
    <w:multiLevelType w:val="hybridMultilevel"/>
    <w:tmpl w:val="D3A63FFA"/>
    <w:lvl w:ilvl="0" w:tplc="0409000F">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nsid w:val="45267BAF"/>
    <w:multiLevelType w:val="hybridMultilevel"/>
    <w:tmpl w:val="6074AA8E"/>
    <w:lvl w:ilvl="0" w:tplc="D4927518">
      <w:start w:val="1"/>
      <w:numFmt w:val="decimal"/>
      <w:lvlText w:val="%1."/>
      <w:lvlJc w:val="left"/>
      <w:pPr>
        <w:ind w:left="1080" w:hanging="360"/>
      </w:pPr>
      <w:rPr>
        <w:rFonts w:hint="default"/>
        <w:sz w:val="24"/>
        <w:szCs w:val="24"/>
      </w:rPr>
    </w:lvl>
    <w:lvl w:ilvl="1" w:tplc="04090001">
      <w:start w:val="1"/>
      <w:numFmt w:val="bullet"/>
      <w:lvlText w:val=""/>
      <w:lvlJc w:val="left"/>
      <w:pPr>
        <w:ind w:left="720" w:hanging="360"/>
      </w:pPr>
      <w:rPr>
        <w:rFonts w:ascii="Symbol" w:hAnsi="Symbol" w:hint="default"/>
        <w:sz w:val="24"/>
        <w:szCs w:val="24"/>
      </w:r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nsid w:val="530D6B06"/>
    <w:multiLevelType w:val="hybridMultilevel"/>
    <w:tmpl w:val="02AA737E"/>
    <w:lvl w:ilvl="0" w:tplc="04090019">
      <w:start w:val="1"/>
      <w:numFmt w:val="lowerLetter"/>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nsid w:val="534D6CE0"/>
    <w:multiLevelType w:val="hybridMultilevel"/>
    <w:tmpl w:val="B900D3A2"/>
    <w:lvl w:ilvl="0" w:tplc="A8183CC6">
      <w:start w:val="4"/>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nsid w:val="561D4D9A"/>
    <w:multiLevelType w:val="hybridMultilevel"/>
    <w:tmpl w:val="B900D3A2"/>
    <w:lvl w:ilvl="0" w:tplc="A8183CC6">
      <w:start w:val="4"/>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nsid w:val="56CD38D3"/>
    <w:multiLevelType w:val="hybridMultilevel"/>
    <w:tmpl w:val="52A03262"/>
    <w:lvl w:ilvl="0" w:tplc="0409000F">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nsid w:val="599504E3"/>
    <w:multiLevelType w:val="hybridMultilevel"/>
    <w:tmpl w:val="AFC24CC6"/>
    <w:lvl w:ilvl="0" w:tplc="E8023C4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nsid w:val="5BB32225"/>
    <w:multiLevelType w:val="hybridMultilevel"/>
    <w:tmpl w:val="1B70216C"/>
    <w:lvl w:ilvl="0" w:tplc="9086CE18">
      <w:start w:val="1"/>
      <w:numFmt w:val="decimal"/>
      <w:lvlText w:val="%1."/>
      <w:lvlJc w:val="left"/>
      <w:pPr>
        <w:ind w:left="1080" w:hanging="360"/>
      </w:pPr>
      <w:rPr>
        <w:rFonts w:hint="default"/>
        <w:sz w:val="24"/>
        <w:szCs w:val="24"/>
      </w:rPr>
    </w:lvl>
    <w:lvl w:ilvl="1" w:tplc="6568C9CE">
      <w:start w:val="1"/>
      <w:numFmt w:val="lowerLetter"/>
      <w:lvlText w:val="%2."/>
      <w:lvlJc w:val="left"/>
      <w:pPr>
        <w:ind w:left="1800" w:hanging="360"/>
      </w:pPr>
      <w:rPr>
        <w:sz w:val="24"/>
        <w:szCs w:val="24"/>
      </w:r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nsid w:val="5FB27356"/>
    <w:multiLevelType w:val="hybridMultilevel"/>
    <w:tmpl w:val="B77460C8"/>
    <w:lvl w:ilvl="0" w:tplc="0409000F">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nsid w:val="5FE64C19"/>
    <w:multiLevelType w:val="hybridMultilevel"/>
    <w:tmpl w:val="9FE81626"/>
    <w:lvl w:ilvl="0" w:tplc="3092A1DE">
      <w:start w:val="1"/>
      <w:numFmt w:val="decimal"/>
      <w:lvlText w:val="%1."/>
      <w:lvlJc w:val="left"/>
      <w:pPr>
        <w:ind w:left="72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nsid w:val="61BA6894"/>
    <w:multiLevelType w:val="hybridMultilevel"/>
    <w:tmpl w:val="ACB8A75E"/>
    <w:lvl w:ilvl="0" w:tplc="0409000F">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nsid w:val="65180DF5"/>
    <w:multiLevelType w:val="hybridMultilevel"/>
    <w:tmpl w:val="5502B812"/>
    <w:lvl w:ilvl="0" w:tplc="D4927518">
      <w:start w:val="1"/>
      <w:numFmt w:val="decimal"/>
      <w:lvlText w:val="%1."/>
      <w:lvlJc w:val="left"/>
      <w:pPr>
        <w:ind w:left="1080" w:hanging="360"/>
      </w:pPr>
      <w:rPr>
        <w:rFonts w:hint="default"/>
        <w:sz w:val="24"/>
        <w:szCs w:val="24"/>
      </w:rPr>
    </w:lvl>
    <w:lvl w:ilvl="1" w:tplc="6568C9CE">
      <w:start w:val="1"/>
      <w:numFmt w:val="lowerLetter"/>
      <w:lvlText w:val="%2."/>
      <w:lvlJc w:val="left"/>
      <w:pPr>
        <w:ind w:left="1800" w:hanging="360"/>
      </w:pPr>
      <w:rPr>
        <w:sz w:val="24"/>
        <w:szCs w:val="24"/>
      </w:r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nsid w:val="6F5F66B5"/>
    <w:multiLevelType w:val="hybridMultilevel"/>
    <w:tmpl w:val="B900D3A2"/>
    <w:lvl w:ilvl="0" w:tplc="A8183CC6">
      <w:start w:val="4"/>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nsid w:val="71291129"/>
    <w:multiLevelType w:val="hybridMultilevel"/>
    <w:tmpl w:val="C61241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76520634"/>
    <w:multiLevelType w:val="hybridMultilevel"/>
    <w:tmpl w:val="52A03262"/>
    <w:lvl w:ilvl="0" w:tplc="0409000F">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nsid w:val="7D4D3B83"/>
    <w:multiLevelType w:val="hybridMultilevel"/>
    <w:tmpl w:val="6896CE88"/>
    <w:lvl w:ilvl="0" w:tplc="0409000F">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nsid w:val="7DD47986"/>
    <w:multiLevelType w:val="hybridMultilevel"/>
    <w:tmpl w:val="B3846A88"/>
    <w:lvl w:ilvl="0" w:tplc="0409000F">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7"/>
  </w:num>
  <w:num w:numId="2">
    <w:abstractNumId w:val="5"/>
  </w:num>
  <w:num w:numId="3">
    <w:abstractNumId w:val="30"/>
  </w:num>
  <w:num w:numId="4">
    <w:abstractNumId w:val="35"/>
  </w:num>
  <w:num w:numId="5">
    <w:abstractNumId w:val="36"/>
  </w:num>
  <w:num w:numId="6">
    <w:abstractNumId w:val="28"/>
  </w:num>
  <w:num w:numId="7">
    <w:abstractNumId w:val="24"/>
  </w:num>
  <w:num w:numId="8">
    <w:abstractNumId w:val="16"/>
  </w:num>
  <w:num w:numId="9">
    <w:abstractNumId w:val="31"/>
  </w:num>
  <w:num w:numId="10">
    <w:abstractNumId w:val="12"/>
  </w:num>
  <w:num w:numId="11">
    <w:abstractNumId w:val="6"/>
  </w:num>
  <w:num w:numId="12">
    <w:abstractNumId w:val="10"/>
  </w:num>
  <w:num w:numId="13">
    <w:abstractNumId w:val="1"/>
  </w:num>
  <w:num w:numId="14">
    <w:abstractNumId w:val="23"/>
  </w:num>
  <w:num w:numId="15">
    <w:abstractNumId w:val="32"/>
  </w:num>
  <w:num w:numId="16">
    <w:abstractNumId w:val="0"/>
  </w:num>
  <w:num w:numId="17">
    <w:abstractNumId w:val="9"/>
  </w:num>
  <w:num w:numId="18">
    <w:abstractNumId w:val="26"/>
  </w:num>
  <w:num w:numId="19">
    <w:abstractNumId w:val="4"/>
  </w:num>
  <w:num w:numId="20">
    <w:abstractNumId w:val="20"/>
  </w:num>
  <w:num w:numId="21">
    <w:abstractNumId w:val="33"/>
  </w:num>
  <w:num w:numId="22">
    <w:abstractNumId w:val="3"/>
  </w:num>
  <w:num w:numId="23">
    <w:abstractNumId w:val="18"/>
  </w:num>
  <w:num w:numId="24">
    <w:abstractNumId w:val="27"/>
  </w:num>
  <w:num w:numId="25">
    <w:abstractNumId w:val="34"/>
  </w:num>
  <w:num w:numId="26">
    <w:abstractNumId w:val="17"/>
  </w:num>
  <w:num w:numId="27">
    <w:abstractNumId w:val="21"/>
  </w:num>
  <w:num w:numId="28">
    <w:abstractNumId w:val="2"/>
  </w:num>
  <w:num w:numId="29">
    <w:abstractNumId w:val="8"/>
  </w:num>
  <w:num w:numId="30">
    <w:abstractNumId w:val="14"/>
  </w:num>
  <w:num w:numId="31">
    <w:abstractNumId w:val="15"/>
  </w:num>
  <w:num w:numId="32">
    <w:abstractNumId w:val="22"/>
  </w:num>
  <w:num w:numId="33">
    <w:abstractNumId w:val="11"/>
  </w:num>
  <w:num w:numId="34">
    <w:abstractNumId w:val="25"/>
  </w:num>
  <w:num w:numId="35">
    <w:abstractNumId w:val="19"/>
  </w:num>
  <w:num w:numId="36">
    <w:abstractNumId w:val="13"/>
  </w:num>
  <w:num w:numId="37">
    <w:abstractNumId w:val="29"/>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icrosoft Office User">
    <w15:presenceInfo w15:providerId="None" w15:userId="Microsoft Office Us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hideSpellingErrors/>
  <w:hideGrammaticalErrors/>
  <w:proofState w:spelling="clean" w:grammar="clean"/>
  <w:trackRevisions/>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018AB"/>
    <w:rsid w:val="0001278E"/>
    <w:rsid w:val="00017EF8"/>
    <w:rsid w:val="00033053"/>
    <w:rsid w:val="00041055"/>
    <w:rsid w:val="00050F66"/>
    <w:rsid w:val="00055E59"/>
    <w:rsid w:val="0009778C"/>
    <w:rsid w:val="000B186F"/>
    <w:rsid w:val="000B4201"/>
    <w:rsid w:val="000C7348"/>
    <w:rsid w:val="000D0466"/>
    <w:rsid w:val="000D11DF"/>
    <w:rsid w:val="000E16B2"/>
    <w:rsid w:val="000E3E99"/>
    <w:rsid w:val="000E444C"/>
    <w:rsid w:val="0010097A"/>
    <w:rsid w:val="00113046"/>
    <w:rsid w:val="001159A3"/>
    <w:rsid w:val="00115C7E"/>
    <w:rsid w:val="00115F7B"/>
    <w:rsid w:val="001472E5"/>
    <w:rsid w:val="001520E7"/>
    <w:rsid w:val="001548EC"/>
    <w:rsid w:val="00157895"/>
    <w:rsid w:val="00162B1A"/>
    <w:rsid w:val="00165428"/>
    <w:rsid w:val="00165A1E"/>
    <w:rsid w:val="001729F1"/>
    <w:rsid w:val="00174C54"/>
    <w:rsid w:val="001859F8"/>
    <w:rsid w:val="00186F3A"/>
    <w:rsid w:val="0018797A"/>
    <w:rsid w:val="001A329D"/>
    <w:rsid w:val="001A35C4"/>
    <w:rsid w:val="001C47B7"/>
    <w:rsid w:val="001D3E01"/>
    <w:rsid w:val="001D4D80"/>
    <w:rsid w:val="001E0F27"/>
    <w:rsid w:val="001F1B5C"/>
    <w:rsid w:val="001F45E8"/>
    <w:rsid w:val="00212944"/>
    <w:rsid w:val="00213E60"/>
    <w:rsid w:val="002175F0"/>
    <w:rsid w:val="002275C0"/>
    <w:rsid w:val="00240C91"/>
    <w:rsid w:val="002416EB"/>
    <w:rsid w:val="002574DA"/>
    <w:rsid w:val="00265565"/>
    <w:rsid w:val="002A0B7D"/>
    <w:rsid w:val="002A5F99"/>
    <w:rsid w:val="002B56DA"/>
    <w:rsid w:val="002C2E53"/>
    <w:rsid w:val="002E1F48"/>
    <w:rsid w:val="002F0E38"/>
    <w:rsid w:val="002F31F1"/>
    <w:rsid w:val="002F3958"/>
    <w:rsid w:val="00316398"/>
    <w:rsid w:val="003228B6"/>
    <w:rsid w:val="003460E7"/>
    <w:rsid w:val="0035343F"/>
    <w:rsid w:val="00355410"/>
    <w:rsid w:val="00363F13"/>
    <w:rsid w:val="00364756"/>
    <w:rsid w:val="00377BA1"/>
    <w:rsid w:val="0038204E"/>
    <w:rsid w:val="0038326B"/>
    <w:rsid w:val="003859B4"/>
    <w:rsid w:val="003A0487"/>
    <w:rsid w:val="003A17FA"/>
    <w:rsid w:val="003B52F0"/>
    <w:rsid w:val="003D6F7D"/>
    <w:rsid w:val="003D7D0D"/>
    <w:rsid w:val="003E680C"/>
    <w:rsid w:val="004016B8"/>
    <w:rsid w:val="004018AB"/>
    <w:rsid w:val="004101E1"/>
    <w:rsid w:val="00415D69"/>
    <w:rsid w:val="00424DD3"/>
    <w:rsid w:val="0042672B"/>
    <w:rsid w:val="004349ED"/>
    <w:rsid w:val="00451EEB"/>
    <w:rsid w:val="00452FAE"/>
    <w:rsid w:val="0045557D"/>
    <w:rsid w:val="00456562"/>
    <w:rsid w:val="004663EA"/>
    <w:rsid w:val="004926F2"/>
    <w:rsid w:val="004A11E4"/>
    <w:rsid w:val="004C6896"/>
    <w:rsid w:val="004E3E1B"/>
    <w:rsid w:val="004E48A9"/>
    <w:rsid w:val="004E4E9C"/>
    <w:rsid w:val="004E56BE"/>
    <w:rsid w:val="004F5233"/>
    <w:rsid w:val="00500433"/>
    <w:rsid w:val="00504992"/>
    <w:rsid w:val="00504A72"/>
    <w:rsid w:val="005203AF"/>
    <w:rsid w:val="00525C8C"/>
    <w:rsid w:val="005421AC"/>
    <w:rsid w:val="005454B3"/>
    <w:rsid w:val="0055339C"/>
    <w:rsid w:val="00553B70"/>
    <w:rsid w:val="005612A2"/>
    <w:rsid w:val="00563DE3"/>
    <w:rsid w:val="00573055"/>
    <w:rsid w:val="00573F52"/>
    <w:rsid w:val="005818C7"/>
    <w:rsid w:val="00592F99"/>
    <w:rsid w:val="00593F2E"/>
    <w:rsid w:val="00593F77"/>
    <w:rsid w:val="00594732"/>
    <w:rsid w:val="005A5708"/>
    <w:rsid w:val="005B5604"/>
    <w:rsid w:val="005B6CB7"/>
    <w:rsid w:val="005B7271"/>
    <w:rsid w:val="005B7EFF"/>
    <w:rsid w:val="005C1871"/>
    <w:rsid w:val="005D00F7"/>
    <w:rsid w:val="005E385D"/>
    <w:rsid w:val="005E4EC0"/>
    <w:rsid w:val="005E68E6"/>
    <w:rsid w:val="005F6F17"/>
    <w:rsid w:val="005F7B76"/>
    <w:rsid w:val="0060317D"/>
    <w:rsid w:val="00610799"/>
    <w:rsid w:val="0061584C"/>
    <w:rsid w:val="00643F2D"/>
    <w:rsid w:val="00644BA6"/>
    <w:rsid w:val="00665103"/>
    <w:rsid w:val="0066620D"/>
    <w:rsid w:val="0068280C"/>
    <w:rsid w:val="0068466A"/>
    <w:rsid w:val="00686AA4"/>
    <w:rsid w:val="00687B5E"/>
    <w:rsid w:val="0069000D"/>
    <w:rsid w:val="006A2FC8"/>
    <w:rsid w:val="006A49B1"/>
    <w:rsid w:val="006B16FD"/>
    <w:rsid w:val="006B2440"/>
    <w:rsid w:val="006C783C"/>
    <w:rsid w:val="006F1A43"/>
    <w:rsid w:val="00705DCA"/>
    <w:rsid w:val="00712B5F"/>
    <w:rsid w:val="00721F62"/>
    <w:rsid w:val="00722A5F"/>
    <w:rsid w:val="00727487"/>
    <w:rsid w:val="007424CD"/>
    <w:rsid w:val="00744668"/>
    <w:rsid w:val="00745B9B"/>
    <w:rsid w:val="00762B33"/>
    <w:rsid w:val="00773864"/>
    <w:rsid w:val="00785E85"/>
    <w:rsid w:val="007A046A"/>
    <w:rsid w:val="007A08F5"/>
    <w:rsid w:val="007B2A1A"/>
    <w:rsid w:val="007B340B"/>
    <w:rsid w:val="007C6F3C"/>
    <w:rsid w:val="007E568C"/>
    <w:rsid w:val="007E6E26"/>
    <w:rsid w:val="008037D7"/>
    <w:rsid w:val="00817D4A"/>
    <w:rsid w:val="00822F0F"/>
    <w:rsid w:val="008242A0"/>
    <w:rsid w:val="008317F0"/>
    <w:rsid w:val="0085026B"/>
    <w:rsid w:val="008503E8"/>
    <w:rsid w:val="008509E8"/>
    <w:rsid w:val="00854B03"/>
    <w:rsid w:val="008551A3"/>
    <w:rsid w:val="00855958"/>
    <w:rsid w:val="0086750F"/>
    <w:rsid w:val="00875D2E"/>
    <w:rsid w:val="00883F59"/>
    <w:rsid w:val="00894959"/>
    <w:rsid w:val="008A23A0"/>
    <w:rsid w:val="008C455A"/>
    <w:rsid w:val="008D7432"/>
    <w:rsid w:val="008E08CF"/>
    <w:rsid w:val="008E5F48"/>
    <w:rsid w:val="008F0D1C"/>
    <w:rsid w:val="008F206B"/>
    <w:rsid w:val="008F48C4"/>
    <w:rsid w:val="00900C2D"/>
    <w:rsid w:val="009015A6"/>
    <w:rsid w:val="00913AAC"/>
    <w:rsid w:val="00913E9C"/>
    <w:rsid w:val="009254AD"/>
    <w:rsid w:val="00927F43"/>
    <w:rsid w:val="00934535"/>
    <w:rsid w:val="00941385"/>
    <w:rsid w:val="0094181C"/>
    <w:rsid w:val="00942A1B"/>
    <w:rsid w:val="00960F5D"/>
    <w:rsid w:val="009624F8"/>
    <w:rsid w:val="00962689"/>
    <w:rsid w:val="00963C2A"/>
    <w:rsid w:val="00966022"/>
    <w:rsid w:val="00981884"/>
    <w:rsid w:val="0098243C"/>
    <w:rsid w:val="009847E9"/>
    <w:rsid w:val="0099694F"/>
    <w:rsid w:val="00996A27"/>
    <w:rsid w:val="00996EEE"/>
    <w:rsid w:val="009A15F6"/>
    <w:rsid w:val="009A2D93"/>
    <w:rsid w:val="009B2F02"/>
    <w:rsid w:val="009B367A"/>
    <w:rsid w:val="009C0CB2"/>
    <w:rsid w:val="009C5860"/>
    <w:rsid w:val="009C6378"/>
    <w:rsid w:val="009E0AA8"/>
    <w:rsid w:val="009F6DB4"/>
    <w:rsid w:val="00A02FCE"/>
    <w:rsid w:val="00A03004"/>
    <w:rsid w:val="00A04E5F"/>
    <w:rsid w:val="00A10859"/>
    <w:rsid w:val="00A11A91"/>
    <w:rsid w:val="00A141CB"/>
    <w:rsid w:val="00A256B8"/>
    <w:rsid w:val="00A27878"/>
    <w:rsid w:val="00A34290"/>
    <w:rsid w:val="00A37026"/>
    <w:rsid w:val="00A65EA1"/>
    <w:rsid w:val="00A75614"/>
    <w:rsid w:val="00A87127"/>
    <w:rsid w:val="00A87AA8"/>
    <w:rsid w:val="00A92D71"/>
    <w:rsid w:val="00AB23F1"/>
    <w:rsid w:val="00AC3B35"/>
    <w:rsid w:val="00AC6F81"/>
    <w:rsid w:val="00AD3634"/>
    <w:rsid w:val="00AE20FD"/>
    <w:rsid w:val="00AE47F3"/>
    <w:rsid w:val="00AF1326"/>
    <w:rsid w:val="00AF47EC"/>
    <w:rsid w:val="00AF4FAB"/>
    <w:rsid w:val="00AF7C1B"/>
    <w:rsid w:val="00B02E36"/>
    <w:rsid w:val="00B040BD"/>
    <w:rsid w:val="00B046E9"/>
    <w:rsid w:val="00B070DE"/>
    <w:rsid w:val="00B1182D"/>
    <w:rsid w:val="00B21113"/>
    <w:rsid w:val="00B24E69"/>
    <w:rsid w:val="00B4014A"/>
    <w:rsid w:val="00B440F3"/>
    <w:rsid w:val="00B5093F"/>
    <w:rsid w:val="00B50CB5"/>
    <w:rsid w:val="00B522D2"/>
    <w:rsid w:val="00B66FF8"/>
    <w:rsid w:val="00B862B2"/>
    <w:rsid w:val="00B87355"/>
    <w:rsid w:val="00B96FF6"/>
    <w:rsid w:val="00BA1E1A"/>
    <w:rsid w:val="00BA509A"/>
    <w:rsid w:val="00BA510F"/>
    <w:rsid w:val="00BB0470"/>
    <w:rsid w:val="00BB7B5E"/>
    <w:rsid w:val="00BE344F"/>
    <w:rsid w:val="00BE6D4F"/>
    <w:rsid w:val="00C03E5D"/>
    <w:rsid w:val="00C043D6"/>
    <w:rsid w:val="00C055ED"/>
    <w:rsid w:val="00C27E68"/>
    <w:rsid w:val="00C4334A"/>
    <w:rsid w:val="00C6621D"/>
    <w:rsid w:val="00C74504"/>
    <w:rsid w:val="00C77BBD"/>
    <w:rsid w:val="00C96FCC"/>
    <w:rsid w:val="00C978CB"/>
    <w:rsid w:val="00CA2F73"/>
    <w:rsid w:val="00CB133D"/>
    <w:rsid w:val="00CB6224"/>
    <w:rsid w:val="00CC0B0B"/>
    <w:rsid w:val="00CC1140"/>
    <w:rsid w:val="00CC15F8"/>
    <w:rsid w:val="00CC176D"/>
    <w:rsid w:val="00CC59A3"/>
    <w:rsid w:val="00CC66A3"/>
    <w:rsid w:val="00CD271C"/>
    <w:rsid w:val="00CD40EB"/>
    <w:rsid w:val="00CD6BFC"/>
    <w:rsid w:val="00CE041D"/>
    <w:rsid w:val="00CE28A8"/>
    <w:rsid w:val="00CE4FF7"/>
    <w:rsid w:val="00CE738E"/>
    <w:rsid w:val="00CF1AC4"/>
    <w:rsid w:val="00CF3D3A"/>
    <w:rsid w:val="00CF5680"/>
    <w:rsid w:val="00D0178D"/>
    <w:rsid w:val="00D03596"/>
    <w:rsid w:val="00D10EDE"/>
    <w:rsid w:val="00D21EF2"/>
    <w:rsid w:val="00D227FF"/>
    <w:rsid w:val="00D26AC5"/>
    <w:rsid w:val="00D31B15"/>
    <w:rsid w:val="00D363D3"/>
    <w:rsid w:val="00D40822"/>
    <w:rsid w:val="00D54DDD"/>
    <w:rsid w:val="00D80309"/>
    <w:rsid w:val="00D87895"/>
    <w:rsid w:val="00D97836"/>
    <w:rsid w:val="00DB6AD4"/>
    <w:rsid w:val="00DC193F"/>
    <w:rsid w:val="00DD11C2"/>
    <w:rsid w:val="00DD3AAC"/>
    <w:rsid w:val="00DE0593"/>
    <w:rsid w:val="00DE3AD7"/>
    <w:rsid w:val="00DF0081"/>
    <w:rsid w:val="00DF1BB7"/>
    <w:rsid w:val="00DF33B7"/>
    <w:rsid w:val="00E147B4"/>
    <w:rsid w:val="00E4633F"/>
    <w:rsid w:val="00E5261D"/>
    <w:rsid w:val="00E616EE"/>
    <w:rsid w:val="00E74DF1"/>
    <w:rsid w:val="00E74EAC"/>
    <w:rsid w:val="00E825C7"/>
    <w:rsid w:val="00E82CC4"/>
    <w:rsid w:val="00E83C76"/>
    <w:rsid w:val="00EB1DB8"/>
    <w:rsid w:val="00EB4910"/>
    <w:rsid w:val="00EB6492"/>
    <w:rsid w:val="00EB6B21"/>
    <w:rsid w:val="00EB7487"/>
    <w:rsid w:val="00EB7E9F"/>
    <w:rsid w:val="00EC5EDD"/>
    <w:rsid w:val="00EC6921"/>
    <w:rsid w:val="00ED3933"/>
    <w:rsid w:val="00EE1DF8"/>
    <w:rsid w:val="00EF3A09"/>
    <w:rsid w:val="00F02798"/>
    <w:rsid w:val="00F20C3B"/>
    <w:rsid w:val="00F21522"/>
    <w:rsid w:val="00F244FF"/>
    <w:rsid w:val="00F53302"/>
    <w:rsid w:val="00F53A60"/>
    <w:rsid w:val="00F63FE7"/>
    <w:rsid w:val="00F64D72"/>
    <w:rsid w:val="00F66E34"/>
    <w:rsid w:val="00F6739C"/>
    <w:rsid w:val="00F84DA5"/>
    <w:rsid w:val="00F945EF"/>
    <w:rsid w:val="00FA0A2C"/>
    <w:rsid w:val="00FA3E24"/>
    <w:rsid w:val="00FB5173"/>
    <w:rsid w:val="00FC30E8"/>
    <w:rsid w:val="00FC38DD"/>
    <w:rsid w:val="00FD09B2"/>
    <w:rsid w:val="00FD4BA6"/>
    <w:rsid w:val="00FD58EE"/>
    <w:rsid w:val="00FE244E"/>
    <w:rsid w:val="00FE34A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B85ED3"/>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9624F8"/>
    <w:rPr>
      <w:rFonts w:ascii="Times New Roman" w:hAnsi="Times New Roman" w:cs="Times New Roman"/>
    </w:rPr>
  </w:style>
  <w:style w:type="paragraph" w:styleId="Heading1">
    <w:name w:val="heading 1"/>
    <w:basedOn w:val="Normal"/>
    <w:next w:val="Normal"/>
    <w:link w:val="Heading1Char"/>
    <w:uiPriority w:val="9"/>
    <w:qFormat/>
    <w:rsid w:val="001548EC"/>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018AB"/>
    <w:pPr>
      <w:ind w:left="720"/>
      <w:contextualSpacing/>
    </w:pPr>
    <w:rPr>
      <w:rFonts w:asciiTheme="minorHAnsi" w:hAnsiTheme="minorHAnsi" w:cstheme="minorBidi"/>
    </w:rPr>
  </w:style>
  <w:style w:type="paragraph" w:styleId="Header">
    <w:name w:val="header"/>
    <w:basedOn w:val="Normal"/>
    <w:link w:val="HeaderChar"/>
    <w:uiPriority w:val="99"/>
    <w:unhideWhenUsed/>
    <w:rsid w:val="003A17FA"/>
    <w:pPr>
      <w:tabs>
        <w:tab w:val="center" w:pos="4680"/>
        <w:tab w:val="right" w:pos="9360"/>
      </w:tabs>
    </w:pPr>
    <w:rPr>
      <w:rFonts w:asciiTheme="minorHAnsi" w:hAnsiTheme="minorHAnsi" w:cstheme="minorBidi"/>
    </w:rPr>
  </w:style>
  <w:style w:type="character" w:customStyle="1" w:styleId="HeaderChar">
    <w:name w:val="Header Char"/>
    <w:basedOn w:val="DefaultParagraphFont"/>
    <w:link w:val="Header"/>
    <w:uiPriority w:val="99"/>
    <w:rsid w:val="003A17FA"/>
  </w:style>
  <w:style w:type="paragraph" w:styleId="Footer">
    <w:name w:val="footer"/>
    <w:basedOn w:val="Normal"/>
    <w:link w:val="FooterChar"/>
    <w:uiPriority w:val="99"/>
    <w:unhideWhenUsed/>
    <w:rsid w:val="003A17FA"/>
    <w:pPr>
      <w:tabs>
        <w:tab w:val="center" w:pos="4680"/>
        <w:tab w:val="right" w:pos="9360"/>
      </w:tabs>
    </w:pPr>
    <w:rPr>
      <w:rFonts w:asciiTheme="minorHAnsi" w:hAnsiTheme="minorHAnsi" w:cstheme="minorBidi"/>
    </w:rPr>
  </w:style>
  <w:style w:type="character" w:customStyle="1" w:styleId="FooterChar">
    <w:name w:val="Footer Char"/>
    <w:basedOn w:val="DefaultParagraphFont"/>
    <w:link w:val="Footer"/>
    <w:uiPriority w:val="99"/>
    <w:rsid w:val="003A17FA"/>
  </w:style>
  <w:style w:type="character" w:styleId="PageNumber">
    <w:name w:val="page number"/>
    <w:basedOn w:val="DefaultParagraphFont"/>
    <w:uiPriority w:val="99"/>
    <w:semiHidden/>
    <w:unhideWhenUsed/>
    <w:rsid w:val="003A17FA"/>
  </w:style>
  <w:style w:type="character" w:styleId="Hyperlink">
    <w:name w:val="Hyperlink"/>
    <w:basedOn w:val="DefaultParagraphFont"/>
    <w:uiPriority w:val="99"/>
    <w:unhideWhenUsed/>
    <w:rsid w:val="00162B1A"/>
    <w:rPr>
      <w:color w:val="0563C1" w:themeColor="hyperlink"/>
      <w:u w:val="single"/>
    </w:rPr>
  </w:style>
  <w:style w:type="character" w:styleId="CommentReference">
    <w:name w:val="annotation reference"/>
    <w:basedOn w:val="DefaultParagraphFont"/>
    <w:uiPriority w:val="99"/>
    <w:semiHidden/>
    <w:unhideWhenUsed/>
    <w:rsid w:val="005C1871"/>
    <w:rPr>
      <w:sz w:val="18"/>
      <w:szCs w:val="18"/>
    </w:rPr>
  </w:style>
  <w:style w:type="paragraph" w:styleId="CommentText">
    <w:name w:val="annotation text"/>
    <w:basedOn w:val="Normal"/>
    <w:link w:val="CommentTextChar"/>
    <w:uiPriority w:val="99"/>
    <w:semiHidden/>
    <w:unhideWhenUsed/>
    <w:rsid w:val="005C1871"/>
    <w:rPr>
      <w:rFonts w:asciiTheme="minorHAnsi" w:hAnsiTheme="minorHAnsi" w:cstheme="minorBidi"/>
    </w:rPr>
  </w:style>
  <w:style w:type="character" w:customStyle="1" w:styleId="CommentTextChar">
    <w:name w:val="Comment Text Char"/>
    <w:basedOn w:val="DefaultParagraphFont"/>
    <w:link w:val="CommentText"/>
    <w:uiPriority w:val="99"/>
    <w:semiHidden/>
    <w:rsid w:val="005C1871"/>
  </w:style>
  <w:style w:type="paragraph" w:styleId="CommentSubject">
    <w:name w:val="annotation subject"/>
    <w:basedOn w:val="CommentText"/>
    <w:next w:val="CommentText"/>
    <w:link w:val="CommentSubjectChar"/>
    <w:uiPriority w:val="99"/>
    <w:semiHidden/>
    <w:unhideWhenUsed/>
    <w:rsid w:val="005C1871"/>
    <w:rPr>
      <w:b/>
      <w:bCs/>
      <w:sz w:val="20"/>
      <w:szCs w:val="20"/>
    </w:rPr>
  </w:style>
  <w:style w:type="character" w:customStyle="1" w:styleId="CommentSubjectChar">
    <w:name w:val="Comment Subject Char"/>
    <w:basedOn w:val="CommentTextChar"/>
    <w:link w:val="CommentSubject"/>
    <w:uiPriority w:val="99"/>
    <w:semiHidden/>
    <w:rsid w:val="005C1871"/>
    <w:rPr>
      <w:b/>
      <w:bCs/>
      <w:sz w:val="20"/>
      <w:szCs w:val="20"/>
    </w:rPr>
  </w:style>
  <w:style w:type="paragraph" w:styleId="BalloonText">
    <w:name w:val="Balloon Text"/>
    <w:basedOn w:val="Normal"/>
    <w:link w:val="BalloonTextChar"/>
    <w:uiPriority w:val="99"/>
    <w:semiHidden/>
    <w:unhideWhenUsed/>
    <w:rsid w:val="005C1871"/>
    <w:rPr>
      <w:sz w:val="18"/>
      <w:szCs w:val="18"/>
    </w:rPr>
  </w:style>
  <w:style w:type="character" w:customStyle="1" w:styleId="BalloonTextChar">
    <w:name w:val="Balloon Text Char"/>
    <w:basedOn w:val="DefaultParagraphFont"/>
    <w:link w:val="BalloonText"/>
    <w:uiPriority w:val="99"/>
    <w:semiHidden/>
    <w:rsid w:val="005C1871"/>
    <w:rPr>
      <w:rFonts w:ascii="Times New Roman" w:hAnsi="Times New Roman" w:cs="Times New Roman"/>
      <w:sz w:val="18"/>
      <w:szCs w:val="18"/>
    </w:rPr>
  </w:style>
  <w:style w:type="paragraph" w:styleId="Caption">
    <w:name w:val="caption"/>
    <w:basedOn w:val="Normal"/>
    <w:next w:val="Normal"/>
    <w:uiPriority w:val="35"/>
    <w:unhideWhenUsed/>
    <w:qFormat/>
    <w:rsid w:val="00CF5680"/>
    <w:pPr>
      <w:spacing w:after="200"/>
    </w:pPr>
    <w:rPr>
      <w:rFonts w:asciiTheme="minorHAnsi" w:hAnsiTheme="minorHAnsi" w:cstheme="minorBidi"/>
      <w:i/>
      <w:iCs/>
      <w:color w:val="44546A" w:themeColor="text2"/>
      <w:sz w:val="18"/>
      <w:szCs w:val="18"/>
    </w:rPr>
  </w:style>
  <w:style w:type="character" w:customStyle="1" w:styleId="Heading1Char">
    <w:name w:val="Heading 1 Char"/>
    <w:basedOn w:val="DefaultParagraphFont"/>
    <w:link w:val="Heading1"/>
    <w:uiPriority w:val="9"/>
    <w:rsid w:val="001548EC"/>
    <w:rPr>
      <w:rFonts w:asciiTheme="majorHAnsi" w:eastAsiaTheme="majorEastAsia" w:hAnsiTheme="majorHAnsi" w:cstheme="majorBidi"/>
      <w:color w:val="2F5496" w:themeColor="accent1" w:themeShade="BF"/>
      <w:sz w:val="32"/>
      <w:szCs w:val="32"/>
    </w:rPr>
  </w:style>
  <w:style w:type="character" w:styleId="FollowedHyperlink">
    <w:name w:val="FollowedHyperlink"/>
    <w:basedOn w:val="DefaultParagraphFont"/>
    <w:uiPriority w:val="99"/>
    <w:semiHidden/>
    <w:unhideWhenUsed/>
    <w:rsid w:val="001548EC"/>
    <w:rPr>
      <w:color w:val="954F72" w:themeColor="followedHyperlink"/>
      <w:u w:val="single"/>
    </w:rPr>
  </w:style>
  <w:style w:type="character" w:customStyle="1" w:styleId="apple-converted-space">
    <w:name w:val="apple-converted-space"/>
    <w:basedOn w:val="DefaultParagraphFont"/>
    <w:rsid w:val="009624F8"/>
  </w:style>
  <w:style w:type="paragraph" w:styleId="NormalWeb">
    <w:name w:val="Normal (Web)"/>
    <w:basedOn w:val="Normal"/>
    <w:uiPriority w:val="99"/>
    <w:semiHidden/>
    <w:unhideWhenUsed/>
    <w:rsid w:val="004663EA"/>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08597284">
      <w:bodyDiv w:val="1"/>
      <w:marLeft w:val="0"/>
      <w:marRight w:val="0"/>
      <w:marTop w:val="0"/>
      <w:marBottom w:val="0"/>
      <w:divBdr>
        <w:top w:val="none" w:sz="0" w:space="0" w:color="auto"/>
        <w:left w:val="none" w:sz="0" w:space="0" w:color="auto"/>
        <w:bottom w:val="none" w:sz="0" w:space="0" w:color="auto"/>
        <w:right w:val="none" w:sz="0" w:space="0" w:color="auto"/>
      </w:divBdr>
    </w:div>
    <w:div w:id="1866407725">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5.png"/><Relationship Id="rId21" Type="http://schemas.openxmlformats.org/officeDocument/2006/relationships/image" Target="media/image6.png"/><Relationship Id="rId22" Type="http://schemas.openxmlformats.org/officeDocument/2006/relationships/image" Target="media/image7.png"/><Relationship Id="rId23" Type="http://schemas.openxmlformats.org/officeDocument/2006/relationships/image" Target="media/image8.png"/><Relationship Id="rId24" Type="http://schemas.openxmlformats.org/officeDocument/2006/relationships/image" Target="media/image9.png"/><Relationship Id="rId25" Type="http://schemas.openxmlformats.org/officeDocument/2006/relationships/image" Target="media/image10.png"/><Relationship Id="rId26" Type="http://schemas.openxmlformats.org/officeDocument/2006/relationships/image" Target="media/image11.png"/><Relationship Id="rId27" Type="http://schemas.openxmlformats.org/officeDocument/2006/relationships/image" Target="media/image12.png"/><Relationship Id="rId28" Type="http://schemas.openxmlformats.org/officeDocument/2006/relationships/image" Target="media/image13.png"/><Relationship Id="rId29" Type="http://schemas.openxmlformats.org/officeDocument/2006/relationships/image" Target="media/image14.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15.png"/><Relationship Id="rId31" Type="http://schemas.openxmlformats.org/officeDocument/2006/relationships/image" Target="media/image16.png"/><Relationship Id="rId32" Type="http://schemas.openxmlformats.org/officeDocument/2006/relationships/comments" Target="comments.xml"/><Relationship Id="rId9" Type="http://schemas.openxmlformats.org/officeDocument/2006/relationships/hyperlink" Target="https://grit.stsci.edu/wfsc/tools" TargetMode="Externa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yperlink" Target="mailto:lchambers@stsci.edu)" TargetMode="External"/><Relationship Id="rId33" Type="http://schemas.microsoft.com/office/2011/relationships/commentsExtended" Target="commentsExtended.xml"/><Relationship Id="rId34" Type="http://schemas.openxmlformats.org/officeDocument/2006/relationships/hyperlink" Target="http://gsss.stsci.edu/webservices/GSC2/WebForm.aspx" TargetMode="External"/><Relationship Id="rId35" Type="http://schemas.openxmlformats.org/officeDocument/2006/relationships/image" Target="media/image17.png"/><Relationship Id="rId36" Type="http://schemas.openxmlformats.org/officeDocument/2006/relationships/image" Target="media/image18.png"/><Relationship Id="rId10" Type="http://schemas.openxmlformats.org/officeDocument/2006/relationships/hyperlink" Target="mailto:kbrooks@stsci.edu" TargetMode="External"/><Relationship Id="rId11" Type="http://schemas.openxmlformats.org/officeDocument/2006/relationships/hyperlink" Target="mailto:lchambers@stsci.edu" TargetMode="External"/><Relationship Id="rId12" Type="http://schemas.openxmlformats.org/officeDocument/2006/relationships/hyperlink" Target="https://grit.stsci.edu/wfsc/tools" TargetMode="External"/><Relationship Id="rId13" Type="http://schemas.openxmlformats.org/officeDocument/2006/relationships/hyperlink" Target="mailto:kbrooks@stsci.edu" TargetMode="External"/><Relationship Id="rId14" Type="http://schemas.openxmlformats.org/officeDocument/2006/relationships/hyperlink" Target="mailto:lchambers@stsci.edu" TargetMode="External"/><Relationship Id="rId15" Type="http://schemas.openxmlformats.org/officeDocument/2006/relationships/hyperlink" Target="http://stsci-env.readthedocs.io/en/latest/installing_anaconda.html" TargetMode="External"/><Relationship Id="rId16" Type="http://schemas.openxmlformats.org/officeDocument/2006/relationships/image" Target="media/image1.png"/><Relationship Id="rId17" Type="http://schemas.openxmlformats.org/officeDocument/2006/relationships/image" Target="media/image2.png"/><Relationship Id="rId18" Type="http://schemas.openxmlformats.org/officeDocument/2006/relationships/image" Target="media/image3.png"/><Relationship Id="rId19" Type="http://schemas.openxmlformats.org/officeDocument/2006/relationships/image" Target="media/image4.png"/><Relationship Id="rId37" Type="http://schemas.openxmlformats.org/officeDocument/2006/relationships/hyperlink" Target="http://stsci-env.readthedocs.io/en/latest/installing_anaconda.html" TargetMode="External"/><Relationship Id="rId38" Type="http://schemas.openxmlformats.org/officeDocument/2006/relationships/footer" Target="footer1.xml"/><Relationship Id="rId39" Type="http://schemas.openxmlformats.org/officeDocument/2006/relationships/footer" Target="footer2.xml"/><Relationship Id="rId40" Type="http://schemas.openxmlformats.org/officeDocument/2006/relationships/fontTable" Target="fontTable.xml"/><Relationship Id="rId41" Type="http://schemas.microsoft.com/office/2011/relationships/people" Target="people.xml"/><Relationship Id="rId4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9EFF3287-3A66-214B-A931-0298AF11BD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TotalTime>
  <Pages>15</Pages>
  <Words>2806</Words>
  <Characters>15995</Characters>
  <Application>Microsoft Macintosh Word</Application>
  <DocSecurity>0</DocSecurity>
  <Lines>133</Lines>
  <Paragraphs>37</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18764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7</cp:revision>
  <dcterms:created xsi:type="dcterms:W3CDTF">2018-09-26T20:03:00Z</dcterms:created>
  <dcterms:modified xsi:type="dcterms:W3CDTF">2018-09-27T13:58:00Z</dcterms:modified>
</cp:coreProperties>
</file>